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BE83E1" w14:textId="27A049FF" w:rsidR="009550D3" w:rsidRPr="00DE0173" w:rsidRDefault="00215DC2" w:rsidP="00A00CBA">
      <w:pPr>
        <w:rPr>
          <w:rFonts w:asciiTheme="majorHAnsi" w:eastAsia="Helvetica" w:hAnsiTheme="majorHAnsi" w:cstheme="majorHAnsi"/>
          <w:color w:val="000000" w:themeColor="text1"/>
          <w:sz w:val="56"/>
          <w:szCs w:val="56"/>
        </w:rPr>
      </w:pPr>
      <w:bookmarkStart w:id="0" w:name="_GoBack"/>
      <w:bookmarkEnd w:id="0"/>
      <w:r w:rsidRPr="00DE0173">
        <w:rPr>
          <w:rFonts w:asciiTheme="majorHAnsi" w:hAnsiTheme="majorHAnsi" w:cstheme="majorHAnsi"/>
          <w:color w:val="4F81BD" w:themeColor="accent1"/>
          <w:sz w:val="56"/>
          <w:szCs w:val="56"/>
        </w:rPr>
        <w:t>Build instructions for Closed-loop Spectroscopy Lab: Light-mixing Demo</w:t>
      </w:r>
      <w:r w:rsidR="006418BE" w:rsidRPr="00DE0173">
        <w:rPr>
          <w:rFonts w:asciiTheme="majorHAnsi" w:hAnsiTheme="majorHAnsi" w:cstheme="majorHAnsi"/>
          <w:color w:val="4F81BD" w:themeColor="accent1"/>
          <w:sz w:val="56"/>
          <w:szCs w:val="56"/>
        </w:rPr>
        <w:t xml:space="preserve"> </w:t>
      </w:r>
    </w:p>
    <w:p w14:paraId="44FD1104" w14:textId="77777777" w:rsidR="00AF2D53" w:rsidRPr="00DE0173" w:rsidRDefault="00AF2D53">
      <w:pPr>
        <w:pStyle w:val="Title"/>
        <w:rPr>
          <w:rFonts w:cstheme="majorHAnsi"/>
          <w:b/>
          <w:bCs/>
          <w:sz w:val="22"/>
          <w:szCs w:val="22"/>
        </w:rPr>
      </w:pPr>
    </w:p>
    <w:p w14:paraId="30476F4B" w14:textId="244A5EAC" w:rsidR="00547197" w:rsidRPr="00DE0173" w:rsidRDefault="00215DC2" w:rsidP="7F9ED685">
      <w:pPr>
        <w:pStyle w:val="Title"/>
        <w:rPr>
          <w:b/>
          <w:bCs/>
          <w:sz w:val="22"/>
          <w:szCs w:val="22"/>
        </w:rPr>
      </w:pPr>
      <w:r w:rsidRPr="00DE0173">
        <w:rPr>
          <w:b/>
          <w:bCs/>
          <w:sz w:val="22"/>
          <w:szCs w:val="22"/>
        </w:rPr>
        <w:t>Sterling G. Baird</w:t>
      </w:r>
      <w:r w:rsidR="009448C8" w:rsidRPr="00DE0173">
        <w:rPr>
          <w:b/>
          <w:bCs/>
          <w:sz w:val="22"/>
          <w:szCs w:val="22"/>
          <w:vertAlign w:val="superscript"/>
        </w:rPr>
        <w:t>1</w:t>
      </w:r>
      <w:r w:rsidR="00171C38" w:rsidRPr="00DE0173">
        <w:rPr>
          <w:b/>
          <w:bCs/>
          <w:sz w:val="22"/>
          <w:szCs w:val="22"/>
          <w:vertAlign w:val="superscript"/>
        </w:rPr>
        <w:t>,</w:t>
      </w:r>
      <w:r w:rsidR="00AF1650" w:rsidRPr="00DE0173">
        <w:rPr>
          <w:b/>
          <w:bCs/>
          <w:sz w:val="22"/>
          <w:szCs w:val="22"/>
          <w:vertAlign w:val="superscript"/>
        </w:rPr>
        <w:t>2,</w:t>
      </w:r>
      <w:r w:rsidR="003618D5" w:rsidRPr="00DE0173">
        <w:rPr>
          <w:b/>
          <w:bCs/>
          <w:sz w:val="22"/>
          <w:szCs w:val="22"/>
        </w:rPr>
        <w:t>*</w:t>
      </w:r>
      <w:r w:rsidR="009448C8" w:rsidRPr="00DE0173">
        <w:rPr>
          <w:b/>
          <w:bCs/>
          <w:sz w:val="22"/>
          <w:szCs w:val="22"/>
        </w:rPr>
        <w:t xml:space="preserve"> and </w:t>
      </w:r>
      <w:r w:rsidRPr="00DE0173">
        <w:rPr>
          <w:b/>
          <w:bCs/>
          <w:sz w:val="22"/>
          <w:szCs w:val="22"/>
        </w:rPr>
        <w:t>Taylor D. Sparks</w:t>
      </w:r>
      <w:r w:rsidR="00AF1650" w:rsidRPr="00DE0173">
        <w:rPr>
          <w:b/>
          <w:bCs/>
          <w:sz w:val="22"/>
          <w:szCs w:val="22"/>
          <w:vertAlign w:val="superscript"/>
        </w:rPr>
        <w:t>1,</w:t>
      </w:r>
      <w:r w:rsidRPr="00DE0173">
        <w:rPr>
          <w:b/>
          <w:bCs/>
          <w:sz w:val="22"/>
          <w:szCs w:val="22"/>
          <w:vertAlign w:val="superscript"/>
        </w:rPr>
        <w:t>3</w:t>
      </w:r>
      <w:r w:rsidR="00FC45A4" w:rsidRPr="00DE0173">
        <w:rPr>
          <w:b/>
          <w:bCs/>
          <w:sz w:val="22"/>
          <w:szCs w:val="22"/>
          <w:vertAlign w:val="superscript"/>
        </w:rPr>
        <w:t>,</w:t>
      </w:r>
      <w:r w:rsidR="009448C8" w:rsidRPr="00DE0173">
        <w:rPr>
          <w:b/>
          <w:bCs/>
          <w:sz w:val="22"/>
          <w:szCs w:val="22"/>
        </w:rPr>
        <w:t>*</w:t>
      </w:r>
      <w:r w:rsidR="007018D2" w:rsidRPr="00DE0173">
        <w:rPr>
          <w:b/>
          <w:bCs/>
          <w:sz w:val="22"/>
          <w:szCs w:val="22"/>
        </w:rPr>
        <w:t>*</w:t>
      </w:r>
    </w:p>
    <w:p w14:paraId="65420E2B" w14:textId="490CCC09" w:rsidR="00AF1650" w:rsidRPr="00DE0173" w:rsidRDefault="00D868DD">
      <w:pPr>
        <w:ind w:right="-3326"/>
        <w:rPr>
          <w:rFonts w:asciiTheme="majorHAnsi" w:hAnsiTheme="majorHAnsi" w:cstheme="majorHAnsi"/>
          <w:sz w:val="22"/>
          <w:szCs w:val="22"/>
        </w:rPr>
      </w:pPr>
      <w:r w:rsidRPr="00DE0173">
        <w:rPr>
          <w:rFonts w:asciiTheme="majorHAnsi" w:hAnsiTheme="majorHAnsi" w:cstheme="majorHAnsi"/>
          <w:sz w:val="22"/>
          <w:szCs w:val="22"/>
          <w:vertAlign w:val="superscript"/>
        </w:rPr>
        <w:t>1</w:t>
      </w:r>
      <w:r w:rsidR="00215DC2" w:rsidRPr="00DE0173">
        <w:rPr>
          <w:rFonts w:asciiTheme="majorHAnsi" w:hAnsiTheme="majorHAnsi" w:cstheme="majorHAnsi"/>
          <w:sz w:val="22"/>
          <w:szCs w:val="22"/>
        </w:rPr>
        <w:t>Materials Science &amp; Engineering Department, University of Utah, Salt Lake City UT USA, 84108</w:t>
      </w:r>
    </w:p>
    <w:p w14:paraId="7A18D89F" w14:textId="592FF85B" w:rsidR="009448C8" w:rsidRPr="00DE0173" w:rsidRDefault="00215DC2">
      <w:pPr>
        <w:ind w:right="-3326"/>
        <w:rPr>
          <w:rFonts w:asciiTheme="majorHAnsi" w:hAnsiTheme="majorHAnsi" w:cstheme="majorHAnsi"/>
          <w:sz w:val="22"/>
          <w:szCs w:val="22"/>
        </w:rPr>
      </w:pPr>
      <w:r w:rsidRPr="00DE0173">
        <w:rPr>
          <w:rFonts w:asciiTheme="majorHAnsi" w:hAnsiTheme="majorHAnsi" w:cstheme="majorHAnsi"/>
          <w:sz w:val="22"/>
          <w:szCs w:val="22"/>
          <w:vertAlign w:val="superscript"/>
        </w:rPr>
        <w:t>2</w:t>
      </w:r>
      <w:r w:rsidR="003618D5" w:rsidRPr="00DE0173">
        <w:rPr>
          <w:rFonts w:asciiTheme="majorHAnsi" w:hAnsiTheme="majorHAnsi" w:cstheme="majorHAnsi"/>
          <w:sz w:val="22"/>
          <w:szCs w:val="22"/>
        </w:rPr>
        <w:t xml:space="preserve">Technical </w:t>
      </w:r>
      <w:r w:rsidR="00D06BB3" w:rsidRPr="00DE0173">
        <w:rPr>
          <w:rFonts w:asciiTheme="majorHAnsi" w:hAnsiTheme="majorHAnsi" w:cstheme="majorHAnsi"/>
          <w:sz w:val="22"/>
          <w:szCs w:val="22"/>
        </w:rPr>
        <w:t>contact</w:t>
      </w:r>
    </w:p>
    <w:p w14:paraId="7F5518FF" w14:textId="5CDDD75E" w:rsidR="00AF1650" w:rsidRPr="00DE0173" w:rsidRDefault="00215DC2">
      <w:pPr>
        <w:ind w:right="-3326"/>
        <w:rPr>
          <w:rFonts w:asciiTheme="majorHAnsi" w:hAnsiTheme="majorHAnsi" w:cstheme="majorHAnsi"/>
          <w:sz w:val="22"/>
          <w:szCs w:val="22"/>
        </w:rPr>
      </w:pPr>
      <w:r w:rsidRPr="00DE0173">
        <w:rPr>
          <w:rFonts w:asciiTheme="majorHAnsi" w:hAnsiTheme="majorHAnsi" w:cstheme="majorHAnsi"/>
          <w:sz w:val="22"/>
          <w:szCs w:val="22"/>
          <w:vertAlign w:val="superscript"/>
        </w:rPr>
        <w:t>3</w:t>
      </w:r>
      <w:r w:rsidR="20701190" w:rsidRPr="00DE0173">
        <w:rPr>
          <w:rFonts w:asciiTheme="majorHAnsi" w:hAnsiTheme="majorHAnsi" w:cstheme="majorHAnsi"/>
          <w:sz w:val="22"/>
          <w:szCs w:val="22"/>
        </w:rPr>
        <w:t xml:space="preserve">Lead </w:t>
      </w:r>
      <w:r w:rsidR="00D06BB3" w:rsidRPr="00DE0173">
        <w:rPr>
          <w:rFonts w:asciiTheme="majorHAnsi" w:hAnsiTheme="majorHAnsi" w:cstheme="majorHAnsi"/>
          <w:sz w:val="22"/>
          <w:szCs w:val="22"/>
        </w:rPr>
        <w:t>contact</w:t>
      </w:r>
    </w:p>
    <w:p w14:paraId="035C97FF" w14:textId="731934F2" w:rsidR="006A38D1" w:rsidRPr="00DE0173" w:rsidRDefault="006A38D1">
      <w:pPr>
        <w:ind w:right="-3326"/>
        <w:rPr>
          <w:rFonts w:asciiTheme="majorHAnsi" w:hAnsiTheme="majorHAnsi" w:cstheme="majorHAnsi"/>
          <w:sz w:val="22"/>
          <w:szCs w:val="22"/>
        </w:rPr>
      </w:pPr>
      <w:r w:rsidRPr="00DE0173">
        <w:rPr>
          <w:rFonts w:asciiTheme="majorHAnsi" w:hAnsiTheme="majorHAnsi" w:cstheme="majorHAnsi"/>
          <w:sz w:val="22"/>
          <w:szCs w:val="22"/>
        </w:rPr>
        <w:t xml:space="preserve">*Correspondence: </w:t>
      </w:r>
      <w:r w:rsidR="00215DC2" w:rsidRPr="00DE0173">
        <w:rPr>
          <w:rFonts w:asciiTheme="majorHAnsi" w:hAnsiTheme="majorHAnsi" w:cstheme="majorHAnsi"/>
          <w:sz w:val="22"/>
          <w:szCs w:val="22"/>
        </w:rPr>
        <w:t>sterling.baird@utah.edu</w:t>
      </w:r>
    </w:p>
    <w:p w14:paraId="086C6672" w14:textId="16D8E630" w:rsidR="009E68FE" w:rsidRPr="00DE0173" w:rsidRDefault="006A38D1">
      <w:pPr>
        <w:ind w:right="-3326"/>
        <w:rPr>
          <w:rFonts w:asciiTheme="majorHAnsi" w:hAnsiTheme="majorHAnsi" w:cstheme="majorHAnsi"/>
          <w:sz w:val="22"/>
          <w:szCs w:val="22"/>
        </w:rPr>
      </w:pPr>
      <w:r w:rsidRPr="00DE0173">
        <w:rPr>
          <w:rFonts w:asciiTheme="majorHAnsi" w:hAnsiTheme="majorHAnsi" w:cstheme="majorHAnsi"/>
          <w:sz w:val="22"/>
          <w:szCs w:val="22"/>
        </w:rPr>
        <w:t xml:space="preserve">**Correspondence: </w:t>
      </w:r>
      <w:r w:rsidR="00215DC2" w:rsidRPr="00DE0173">
        <w:rPr>
          <w:rFonts w:asciiTheme="majorHAnsi" w:hAnsiTheme="majorHAnsi" w:cstheme="majorHAnsi"/>
          <w:sz w:val="22"/>
          <w:szCs w:val="22"/>
        </w:rPr>
        <w:t>sparks@eng.utah.edu</w:t>
      </w:r>
    </w:p>
    <w:p w14:paraId="41A2E26E" w14:textId="77777777" w:rsidR="00547197" w:rsidRPr="00DE0173" w:rsidRDefault="00547197">
      <w:pPr>
        <w:rPr>
          <w:rFonts w:asciiTheme="majorHAnsi" w:hAnsiTheme="majorHAnsi" w:cstheme="majorHAnsi"/>
          <w:sz w:val="20"/>
          <w:szCs w:val="20"/>
        </w:rPr>
      </w:pPr>
    </w:p>
    <w:p w14:paraId="7B251C33" w14:textId="77777777" w:rsidR="003E5298" w:rsidRPr="00DE0173" w:rsidRDefault="003E5298">
      <w:pPr>
        <w:pStyle w:val="Heading1"/>
        <w:spacing w:before="0"/>
        <w:rPr>
          <w:rFonts w:cstheme="majorHAnsi"/>
          <w:color w:val="4F81BD" w:themeColor="accent1"/>
        </w:rPr>
      </w:pPr>
    </w:p>
    <w:p w14:paraId="20D56696" w14:textId="0A5EB288" w:rsidR="00CB1B30" w:rsidRPr="00DE0173" w:rsidRDefault="00CB1B30">
      <w:pPr>
        <w:pStyle w:val="Heading1"/>
        <w:spacing w:before="0"/>
        <w:rPr>
          <w:rFonts w:cstheme="majorHAnsi"/>
          <w:color w:val="4F81BD" w:themeColor="accent1"/>
        </w:rPr>
      </w:pPr>
      <w:r w:rsidRPr="00DE0173">
        <w:rPr>
          <w:rFonts w:cstheme="majorHAnsi"/>
          <w:color w:val="4F81BD" w:themeColor="accent1"/>
        </w:rPr>
        <w:t>S</w:t>
      </w:r>
      <w:r w:rsidR="004B0435" w:rsidRPr="00DE0173">
        <w:rPr>
          <w:rFonts w:cstheme="majorHAnsi"/>
          <w:color w:val="4F81BD" w:themeColor="accent1"/>
        </w:rPr>
        <w:t>ummary</w:t>
      </w:r>
    </w:p>
    <w:p w14:paraId="56B66F45" w14:textId="77777777" w:rsidR="00361E70" w:rsidRPr="00DE0173" w:rsidRDefault="00361E70">
      <w:pPr>
        <w:rPr>
          <w:rFonts w:asciiTheme="majorHAnsi" w:hAnsiTheme="majorHAnsi" w:cstheme="majorHAnsi"/>
          <w:b/>
          <w:bCs/>
          <w:sz w:val="20"/>
          <w:szCs w:val="20"/>
        </w:rPr>
      </w:pPr>
    </w:p>
    <w:p w14:paraId="4B833768" w14:textId="56880AE8" w:rsidR="001A7FB6" w:rsidRDefault="00BF30F7">
      <w:pPr>
        <w:rPr>
          <w:rFonts w:asciiTheme="majorHAnsi" w:hAnsiTheme="majorHAnsi" w:cstheme="majorBidi"/>
          <w:sz w:val="22"/>
          <w:szCs w:val="22"/>
        </w:rPr>
      </w:pPr>
      <w:r w:rsidRPr="00BF30F7">
        <w:rPr>
          <w:rFonts w:asciiTheme="majorHAnsi" w:hAnsiTheme="majorHAnsi" w:cstheme="majorBidi"/>
          <w:sz w:val="22"/>
          <w:szCs w:val="22"/>
        </w:rPr>
        <w:t xml:space="preserve">Closed-loop Spectroscopy Lab: Light-mixing Demo (CLSLab:Light) is a teaching and prototyping platform for autonomous scientific discovery. </w:t>
      </w:r>
      <w:del w:id="1" w:author="Author" w:date="2023-03-01T07:29:00Z">
        <w:r w:rsidRPr="00BF30F7" w:rsidDel="00144A97">
          <w:rPr>
            <w:rFonts w:asciiTheme="majorHAnsi" w:hAnsiTheme="majorHAnsi" w:cstheme="majorBidi"/>
            <w:sz w:val="22"/>
            <w:szCs w:val="22"/>
          </w:rPr>
          <w:delText xml:space="preserve">It </w:delText>
        </w:r>
      </w:del>
      <w:ins w:id="2" w:author="Author" w:date="2023-03-01T07:29:00Z">
        <w:r w:rsidR="00144A97">
          <w:rPr>
            <w:rFonts w:asciiTheme="majorHAnsi" w:hAnsiTheme="majorHAnsi" w:cstheme="majorBidi"/>
            <w:sz w:val="22"/>
            <w:szCs w:val="22"/>
          </w:rPr>
          <w:t xml:space="preserve">This </w:t>
        </w:r>
      </w:ins>
      <w:ins w:id="3" w:author="Author" w:date="2023-03-06T14:49:00Z">
        <w:r w:rsidR="00F2729A">
          <w:rPr>
            <w:rFonts w:asciiTheme="majorHAnsi" w:hAnsiTheme="majorHAnsi" w:cstheme="majorBidi"/>
            <w:sz w:val="22"/>
            <w:szCs w:val="22"/>
          </w:rPr>
          <w:t>platform</w:t>
        </w:r>
      </w:ins>
      <w:ins w:id="4" w:author="Author" w:date="2023-03-01T07:29:00Z">
        <w:r w:rsidR="00144A97">
          <w:rPr>
            <w:rFonts w:asciiTheme="majorHAnsi" w:hAnsiTheme="majorHAnsi" w:cstheme="majorBidi"/>
            <w:sz w:val="22"/>
            <w:szCs w:val="22"/>
          </w:rPr>
          <w:t>, which</w:t>
        </w:r>
        <w:r w:rsidR="00144A97" w:rsidRPr="00BF30F7">
          <w:rPr>
            <w:rFonts w:asciiTheme="majorHAnsi" w:hAnsiTheme="majorHAnsi" w:cstheme="majorBidi"/>
            <w:sz w:val="22"/>
            <w:szCs w:val="22"/>
          </w:rPr>
          <w:t xml:space="preserve"> </w:t>
        </w:r>
      </w:ins>
      <w:r w:rsidRPr="00BF30F7">
        <w:rPr>
          <w:rFonts w:asciiTheme="majorHAnsi" w:hAnsiTheme="majorHAnsi" w:cstheme="majorBidi"/>
          <w:sz w:val="22"/>
          <w:szCs w:val="22"/>
        </w:rPr>
        <w:t>consists of a set of LEDs and a light sensor</w:t>
      </w:r>
      <w:ins w:id="5" w:author="Author" w:date="2023-03-01T07:29:00Z">
        <w:r w:rsidR="00144A97">
          <w:rPr>
            <w:rFonts w:asciiTheme="majorHAnsi" w:hAnsiTheme="majorHAnsi" w:cstheme="majorBidi"/>
            <w:sz w:val="22"/>
            <w:szCs w:val="22"/>
          </w:rPr>
          <w:t xml:space="preserve">, </w:t>
        </w:r>
      </w:ins>
      <w:del w:id="6" w:author="Author" w:date="2023-03-01T07:28:00Z">
        <w:r w:rsidRPr="00BF30F7" w:rsidDel="00144A97">
          <w:rPr>
            <w:rFonts w:asciiTheme="majorHAnsi" w:hAnsiTheme="majorHAnsi" w:cstheme="majorBidi"/>
            <w:sz w:val="22"/>
            <w:szCs w:val="22"/>
          </w:rPr>
          <w:delText xml:space="preserve"> while </w:delText>
        </w:r>
      </w:del>
      <w:r w:rsidRPr="00BF30F7">
        <w:rPr>
          <w:rFonts w:asciiTheme="majorHAnsi" w:hAnsiTheme="majorHAnsi" w:cstheme="majorBidi"/>
          <w:sz w:val="22"/>
          <w:szCs w:val="22"/>
        </w:rPr>
        <w:t>encapsulat</w:t>
      </w:r>
      <w:ins w:id="7" w:author="Author" w:date="2023-03-01T07:28:00Z">
        <w:r w:rsidR="00144A97">
          <w:rPr>
            <w:rFonts w:asciiTheme="majorHAnsi" w:hAnsiTheme="majorHAnsi" w:cstheme="majorBidi"/>
            <w:sz w:val="22"/>
            <w:szCs w:val="22"/>
          </w:rPr>
          <w:t>es</w:t>
        </w:r>
      </w:ins>
      <w:del w:id="8" w:author="Author" w:date="2023-03-01T07:28:00Z">
        <w:r w:rsidRPr="00BF30F7" w:rsidDel="00144A97">
          <w:rPr>
            <w:rFonts w:asciiTheme="majorHAnsi" w:hAnsiTheme="majorHAnsi" w:cstheme="majorBidi"/>
            <w:sz w:val="22"/>
            <w:szCs w:val="22"/>
          </w:rPr>
          <w:delText>ing</w:delText>
        </w:r>
      </w:del>
      <w:r w:rsidRPr="00BF30F7">
        <w:rPr>
          <w:rFonts w:asciiTheme="majorHAnsi" w:hAnsiTheme="majorHAnsi" w:cstheme="majorBidi"/>
          <w:sz w:val="22"/>
          <w:szCs w:val="22"/>
        </w:rPr>
        <w:t xml:space="preserve"> key principles for "self-driving" (i.e., autonomous) research laboratories, including sending commands, receiving sensor data, physics-based simulation, and advanced optimization. </w:t>
      </w:r>
      <w:del w:id="9" w:author="Author" w:date="2023-03-01T07:29:00Z">
        <w:r w:rsidRPr="00BF30F7" w:rsidDel="00144A97">
          <w:rPr>
            <w:rFonts w:asciiTheme="majorHAnsi" w:hAnsiTheme="majorHAnsi" w:cstheme="majorBidi"/>
            <w:sz w:val="22"/>
            <w:szCs w:val="22"/>
          </w:rPr>
          <w:delText>CLSLab:Light</w:delText>
        </w:r>
      </w:del>
      <w:ins w:id="10" w:author="Author" w:date="2023-03-01T07:29:00Z">
        <w:r w:rsidR="00144A97">
          <w:rPr>
            <w:rFonts w:asciiTheme="majorHAnsi" w:hAnsiTheme="majorHAnsi" w:cstheme="majorBidi"/>
            <w:sz w:val="22"/>
            <w:szCs w:val="22"/>
          </w:rPr>
          <w:t>It serves as</w:t>
        </w:r>
      </w:ins>
      <w:r w:rsidRPr="00BF30F7">
        <w:rPr>
          <w:rFonts w:asciiTheme="majorHAnsi" w:hAnsiTheme="majorHAnsi" w:cstheme="majorBidi"/>
          <w:sz w:val="22"/>
          <w:szCs w:val="22"/>
        </w:rPr>
        <w:t xml:space="preserve"> </w:t>
      </w:r>
      <w:del w:id="11" w:author="Author" w:date="2023-03-01T07:29:00Z">
        <w:r w:rsidRPr="00BF30F7" w:rsidDel="00144A97">
          <w:rPr>
            <w:rFonts w:asciiTheme="majorHAnsi" w:hAnsiTheme="majorHAnsi" w:cstheme="majorBidi"/>
            <w:sz w:val="22"/>
            <w:szCs w:val="22"/>
          </w:rPr>
          <w:delText xml:space="preserve">is </w:delText>
        </w:r>
      </w:del>
      <w:r w:rsidRPr="00BF30F7">
        <w:rPr>
          <w:rFonts w:asciiTheme="majorHAnsi" w:hAnsiTheme="majorHAnsi" w:cstheme="majorBidi"/>
          <w:sz w:val="22"/>
          <w:szCs w:val="22"/>
        </w:rPr>
        <w:t>a "Hello, World!" introduction to these topics, accessible by students, educators, hobbyists, and researchers for less than 100 USD, a small footprint, and under an hour of setup time.</w:t>
      </w:r>
    </w:p>
    <w:p w14:paraId="3A485A51" w14:textId="77777777" w:rsidR="00BF30F7" w:rsidRPr="00DE0173" w:rsidRDefault="00BF30F7">
      <w:pPr>
        <w:rPr>
          <w:rFonts w:asciiTheme="majorHAnsi" w:hAnsiTheme="majorHAnsi" w:cstheme="majorHAnsi"/>
          <w:i/>
          <w:sz w:val="20"/>
          <w:szCs w:val="20"/>
        </w:rPr>
      </w:pPr>
    </w:p>
    <w:p w14:paraId="65FD09A9" w14:textId="2AB01477" w:rsidR="003618D5" w:rsidRPr="00DE0173" w:rsidRDefault="648BCB02">
      <w:pPr>
        <w:rPr>
          <w:rFonts w:asciiTheme="majorHAnsi" w:hAnsiTheme="majorHAnsi" w:cstheme="majorHAnsi"/>
          <w:sz w:val="22"/>
          <w:szCs w:val="22"/>
        </w:rPr>
      </w:pPr>
      <w:r w:rsidRPr="00DE0173">
        <w:rPr>
          <w:rFonts w:asciiTheme="majorHAnsi" w:hAnsiTheme="majorHAnsi" w:cstheme="majorHAnsi"/>
          <w:b/>
          <w:bCs/>
          <w:sz w:val="22"/>
          <w:szCs w:val="22"/>
        </w:rPr>
        <w:t xml:space="preserve">For </w:t>
      </w:r>
      <w:r w:rsidR="003570C0" w:rsidRPr="00DE0173">
        <w:rPr>
          <w:rFonts w:asciiTheme="majorHAnsi" w:hAnsiTheme="majorHAnsi" w:cstheme="majorHAnsi"/>
          <w:b/>
          <w:bCs/>
          <w:sz w:val="22"/>
          <w:szCs w:val="22"/>
        </w:rPr>
        <w:t>context</w:t>
      </w:r>
      <w:r w:rsidRPr="00DE0173">
        <w:rPr>
          <w:rFonts w:asciiTheme="majorHAnsi" w:hAnsiTheme="majorHAnsi" w:cstheme="majorHAnsi"/>
          <w:b/>
          <w:bCs/>
          <w:sz w:val="22"/>
          <w:szCs w:val="22"/>
        </w:rPr>
        <w:t xml:space="preserve">, please </w:t>
      </w:r>
      <w:r w:rsidR="700EA0CC" w:rsidRPr="00DE0173">
        <w:rPr>
          <w:rFonts w:asciiTheme="majorHAnsi" w:hAnsiTheme="majorHAnsi" w:cstheme="majorHAnsi"/>
          <w:b/>
          <w:bCs/>
          <w:sz w:val="22"/>
          <w:szCs w:val="22"/>
        </w:rPr>
        <w:t xml:space="preserve">refer to </w:t>
      </w:r>
      <w:r w:rsidR="003570C0" w:rsidRPr="00DE0173">
        <w:rPr>
          <w:rFonts w:asciiTheme="majorHAnsi" w:hAnsiTheme="majorHAnsi" w:cstheme="majorHAnsi"/>
          <w:b/>
          <w:bCs/>
          <w:sz w:val="22"/>
          <w:szCs w:val="22"/>
        </w:rPr>
        <w:t>Baird</w:t>
      </w:r>
      <w:r w:rsidRPr="00DE0173">
        <w:rPr>
          <w:rFonts w:asciiTheme="majorHAnsi" w:hAnsiTheme="majorHAnsi" w:cstheme="majorHAnsi"/>
          <w:b/>
          <w:bCs/>
          <w:sz w:val="22"/>
          <w:szCs w:val="22"/>
        </w:rPr>
        <w:t xml:space="preserve"> </w:t>
      </w:r>
      <w:r w:rsidR="009B6860" w:rsidRPr="00DE0173">
        <w:rPr>
          <w:rFonts w:asciiTheme="majorHAnsi" w:hAnsiTheme="majorHAnsi" w:cstheme="majorHAnsi"/>
          <w:b/>
          <w:bCs/>
          <w:sz w:val="22"/>
          <w:szCs w:val="22"/>
        </w:rPr>
        <w:t>et al</w:t>
      </w:r>
      <w:r w:rsidR="00255D82" w:rsidRPr="00DE0173">
        <w:rPr>
          <w:rFonts w:asciiTheme="majorHAnsi" w:hAnsiTheme="majorHAnsi" w:cstheme="majorHAnsi"/>
          <w:b/>
          <w:bCs/>
          <w:sz w:val="22"/>
          <w:szCs w:val="22"/>
        </w:rPr>
        <w:t>.</w:t>
      </w:r>
      <w:r w:rsidR="00255D82" w:rsidRPr="00DE0173">
        <w:rPr>
          <w:rFonts w:asciiTheme="majorHAnsi" w:hAnsiTheme="majorHAnsi" w:cstheme="majorHAnsi"/>
          <w:b/>
          <w:bCs/>
          <w:sz w:val="22"/>
          <w:szCs w:val="22"/>
        </w:rPr>
        <w:fldChar w:fldCharType="begin"/>
      </w:r>
      <w:r w:rsidR="00255D82" w:rsidRPr="00DE0173">
        <w:rPr>
          <w:rFonts w:asciiTheme="majorHAnsi" w:hAnsiTheme="majorHAnsi" w:cstheme="majorHAnsi"/>
          <w:b/>
          <w:bCs/>
          <w:sz w:val="22"/>
          <w:szCs w:val="22"/>
        </w:rPr>
        <w:instrText xml:space="preserve"> ADDIN ZOTERO_ITEM CSL_CITATION {"citationID":"7BbCh2hx","properties":{"formattedCitation":"\\super 1\\nosupersub{}","plainCitation":"1","noteIndex":0},"citationItems":[{"id":15453,"uris":["http://zotero.org/users/6982238/items/S76LRY3R"],"itemData":{"id":15453,"type":"article-journal","abstract":"Self-driving laboratories (SDLs) are the future; however, the capital and expertise required can be daunting. We introduce the idea of an optimization task for less than 100 USD, a square foot of desk space, and an hour of total setup time from the shopping cart to the first “autonomous drive.” We use optics rather than chemistry for our demo; after all, light is easier to move than matter. Although not materials based, several core principles of a self-driving materials discovery lab are retained in this cross-domain example: sending commands to hardware to adjust physical parameters, receiving measured objective properties, decision-making via active learning, and utilizing cloud-based simulations. The demo is accessible, extensible, modular, and repeatable, making it an ideal candidate for both low-cost prototyping of SDL concepts and learning principles of SDLs in a low-risk setting.","container-title":"Matter","DOI":"10.1016/j.matt.2022.11.007","ISSN":"2590-2385","issue":"12","journalAbbreviation":"Matter","language":"en","page":"4170-4178","source":"ScienceDirect","title":"What is a minimal working example for a self-driving laboratory?","volume":"5","author":[{"family":"Baird","given":"Sterling G."},{"family":"Sparks","given":"Taylor D."}],"issued":{"date-parts":[["2022",12,7]]},"citation-key":"baird_what_2022-1"}}],"schema":"https://github.com/citation-style-language/schema/raw/master/csl-citation.json"} </w:instrText>
      </w:r>
      <w:r w:rsidR="00255D82" w:rsidRPr="00DE0173">
        <w:rPr>
          <w:rFonts w:asciiTheme="majorHAnsi" w:hAnsiTheme="majorHAnsi" w:cstheme="majorHAnsi"/>
          <w:b/>
          <w:bCs/>
          <w:sz w:val="22"/>
          <w:szCs w:val="22"/>
        </w:rPr>
        <w:fldChar w:fldCharType="separate"/>
      </w:r>
      <w:r w:rsidR="00255D82" w:rsidRPr="00DE0173">
        <w:rPr>
          <w:rFonts w:ascii="Calibri" w:hAnsi="Calibri" w:cs="Calibri"/>
          <w:sz w:val="22"/>
          <w:vertAlign w:val="superscript"/>
        </w:rPr>
        <w:t>1</w:t>
      </w:r>
      <w:r w:rsidR="00255D82" w:rsidRPr="00DE0173">
        <w:rPr>
          <w:rFonts w:asciiTheme="majorHAnsi" w:hAnsiTheme="majorHAnsi" w:cstheme="majorHAnsi"/>
          <w:b/>
          <w:bCs/>
          <w:sz w:val="22"/>
          <w:szCs w:val="22"/>
        </w:rPr>
        <w:fldChar w:fldCharType="end"/>
      </w:r>
      <w:r w:rsidR="0071403A" w:rsidRPr="00DE0173">
        <w:rPr>
          <w:rFonts w:asciiTheme="majorHAnsi" w:hAnsiTheme="majorHAnsi" w:cstheme="majorHAnsi"/>
          <w:b/>
          <w:bCs/>
          <w:sz w:val="22"/>
          <w:szCs w:val="22"/>
          <w:vertAlign w:val="superscript"/>
        </w:rPr>
        <w:t>.</w:t>
      </w:r>
      <w:r w:rsidRPr="00DE0173">
        <w:rPr>
          <w:rFonts w:asciiTheme="majorHAnsi" w:hAnsiTheme="majorHAnsi" w:cstheme="majorHAnsi"/>
          <w:sz w:val="22"/>
          <w:szCs w:val="22"/>
        </w:rPr>
        <w:t xml:space="preserve"> </w:t>
      </w:r>
    </w:p>
    <w:p w14:paraId="2118D5F1" w14:textId="1E0D3E7E" w:rsidR="6AE73748" w:rsidRPr="00DE0173" w:rsidRDefault="6AE73748">
      <w:pPr>
        <w:rPr>
          <w:rFonts w:asciiTheme="majorHAnsi" w:hAnsiTheme="majorHAnsi" w:cstheme="majorHAnsi"/>
          <w:sz w:val="20"/>
          <w:szCs w:val="20"/>
        </w:rPr>
      </w:pPr>
    </w:p>
    <w:p w14:paraId="1565F2B4" w14:textId="77777777" w:rsidR="003E5298" w:rsidRPr="00DE0173" w:rsidRDefault="003E5298">
      <w:pPr>
        <w:pStyle w:val="Heading1"/>
        <w:spacing w:before="0"/>
        <w:rPr>
          <w:rFonts w:cstheme="majorHAnsi"/>
          <w:color w:val="4F81BD" w:themeColor="accent1"/>
        </w:rPr>
      </w:pPr>
    </w:p>
    <w:p w14:paraId="527F5565" w14:textId="2B562EB3" w:rsidR="00C92E47" w:rsidRPr="00DE0173" w:rsidRDefault="004B0435" w:rsidP="00F02622">
      <w:pPr>
        <w:pStyle w:val="Heading1"/>
        <w:spacing w:before="0"/>
        <w:rPr>
          <w:rFonts w:cstheme="majorHAnsi"/>
          <w:color w:val="4F81BD" w:themeColor="accent1"/>
        </w:rPr>
      </w:pPr>
      <w:r w:rsidRPr="00DE0173">
        <w:rPr>
          <w:rFonts w:cstheme="majorHAnsi"/>
          <w:color w:val="4F81BD" w:themeColor="accent1"/>
        </w:rPr>
        <w:t xml:space="preserve">Graphical </w:t>
      </w:r>
      <w:r w:rsidR="00D06BB3" w:rsidRPr="00DE0173">
        <w:rPr>
          <w:rFonts w:cstheme="majorHAnsi"/>
          <w:color w:val="4F81BD" w:themeColor="accent1"/>
        </w:rPr>
        <w:t>abstract</w:t>
      </w:r>
    </w:p>
    <w:p w14:paraId="43FBE42E" w14:textId="71D4D98E" w:rsidR="00C92E47" w:rsidRPr="00DE0173" w:rsidRDefault="00C92E47">
      <w:pPr>
        <w:pStyle w:val="Heading1"/>
        <w:spacing w:before="0"/>
        <w:rPr>
          <w:rFonts w:eastAsia="Arial" w:cstheme="majorHAnsi"/>
          <w:i/>
          <w:iCs/>
          <w:color w:val="auto"/>
          <w:sz w:val="22"/>
          <w:szCs w:val="22"/>
        </w:rPr>
      </w:pPr>
    </w:p>
    <w:p w14:paraId="0DAB1E97" w14:textId="28C216B9" w:rsidR="003662AA" w:rsidRPr="00DE0173" w:rsidRDefault="003662AA" w:rsidP="003662AA">
      <w:r w:rsidRPr="00DE0173">
        <w:rPr>
          <w:noProof/>
        </w:rPr>
        <w:drawing>
          <wp:inline distT="0" distB="0" distL="0" distR="0" wp14:anchorId="38EE8A74" wp14:editId="17AA8507">
            <wp:extent cx="3657607" cy="3657607"/>
            <wp:effectExtent l="0" t="0" r="0" b="0"/>
            <wp:docPr id="2073665725" name="Picture 207366572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25" name="Picture 2073665725" descr="Timeline&#10;&#10;Description automatically generated"/>
                    <pic:cNvPicPr/>
                  </pic:nvPicPr>
                  <pic:blipFill>
                    <a:blip r:embed="rId11"/>
                    <a:stretch>
                      <a:fillRect/>
                    </a:stretch>
                  </pic:blipFill>
                  <pic:spPr>
                    <a:xfrm>
                      <a:off x="0" y="0"/>
                      <a:ext cx="3657607" cy="3657607"/>
                    </a:xfrm>
                    <a:prstGeom prst="rect">
                      <a:avLst/>
                    </a:prstGeom>
                  </pic:spPr>
                </pic:pic>
              </a:graphicData>
            </a:graphic>
          </wp:inline>
        </w:drawing>
      </w:r>
    </w:p>
    <w:p w14:paraId="612FC440" w14:textId="77777777" w:rsidR="003E5298" w:rsidRPr="00DE0173" w:rsidRDefault="003E5298" w:rsidP="0026509E">
      <w:pPr>
        <w:rPr>
          <w:rFonts w:asciiTheme="majorHAnsi" w:hAnsiTheme="majorHAnsi" w:cstheme="majorHAnsi"/>
        </w:rPr>
      </w:pPr>
    </w:p>
    <w:p w14:paraId="5079DFEC" w14:textId="6697F200" w:rsidR="00D868DD" w:rsidRPr="00DE0173" w:rsidRDefault="004B0435" w:rsidP="7F9ED685">
      <w:pPr>
        <w:pStyle w:val="Heading1"/>
        <w:spacing w:before="0"/>
        <w:rPr>
          <w:b/>
          <w:bCs/>
          <w:color w:val="4F81BD" w:themeColor="accent1"/>
        </w:rPr>
      </w:pPr>
      <w:r w:rsidRPr="00DE0173">
        <w:rPr>
          <w:color w:val="4F81BD" w:themeColor="accent1"/>
        </w:rPr>
        <w:t xml:space="preserve">Before </w:t>
      </w:r>
      <w:r w:rsidR="00D06BB3" w:rsidRPr="00DE0173">
        <w:rPr>
          <w:color w:val="4F81BD" w:themeColor="accent1"/>
        </w:rPr>
        <w:t>you begin</w:t>
      </w:r>
    </w:p>
    <w:p w14:paraId="43BB0DF0" w14:textId="4C090E8E" w:rsidR="00D868DD" w:rsidRPr="00DE0173" w:rsidRDefault="00D868DD">
      <w:pPr>
        <w:pStyle w:val="Heading1"/>
        <w:spacing w:before="0"/>
        <w:rPr>
          <w:rFonts w:cstheme="majorHAnsi"/>
        </w:rPr>
      </w:pPr>
    </w:p>
    <w:p w14:paraId="12802B11" w14:textId="3AB03FB6" w:rsidR="00F50322" w:rsidRPr="00737B12" w:rsidRDefault="00F50322" w:rsidP="00F50322">
      <w:pPr>
        <w:rPr>
          <w:rFonts w:asciiTheme="majorHAnsi" w:hAnsiTheme="majorHAnsi" w:cstheme="majorHAnsi"/>
          <w:sz w:val="22"/>
          <w:szCs w:val="22"/>
        </w:rPr>
      </w:pPr>
      <w:r w:rsidRPr="00737B12">
        <w:rPr>
          <w:rFonts w:asciiTheme="majorHAnsi" w:hAnsiTheme="majorHAnsi" w:cstheme="majorHAnsi"/>
          <w:sz w:val="22"/>
          <w:szCs w:val="22"/>
        </w:rPr>
        <w:t>The protocol below describes how to set up a “Hello, World!”</w:t>
      </w:r>
      <w:r w:rsidR="00630235" w:rsidRPr="00737B12">
        <w:rPr>
          <w:rFonts w:asciiTheme="majorHAnsi" w:hAnsiTheme="majorHAnsi" w:cstheme="majorHAnsi"/>
          <w:sz w:val="22"/>
          <w:szCs w:val="22"/>
        </w:rPr>
        <w:t xml:space="preserve"> demonstration</w:t>
      </w:r>
      <w:r w:rsidR="00A84783" w:rsidRPr="00737B12">
        <w:rPr>
          <w:rFonts w:asciiTheme="majorHAnsi" w:hAnsiTheme="majorHAnsi" w:cstheme="majorHAnsi"/>
          <w:sz w:val="22"/>
          <w:szCs w:val="22"/>
        </w:rPr>
        <w:fldChar w:fldCharType="begin"/>
      </w:r>
      <w:r w:rsidR="00A84783" w:rsidRPr="00737B12">
        <w:rPr>
          <w:rFonts w:asciiTheme="majorHAnsi" w:hAnsiTheme="majorHAnsi" w:cstheme="majorHAnsi"/>
          <w:sz w:val="22"/>
          <w:szCs w:val="22"/>
        </w:rPr>
        <w:instrText xml:space="preserve"> ADDIN ZOTERO_ITEM CSL_CITATION {"citationID":"OFvuauDs","properties":{"formattedCitation":"\\super 1\\uc0\\u8211{}6\\nosupersub{}","plainCitation":"1–6","noteIndex":0},"citationItems":[{"id":15453,"uris":["http://zotero.org/users/6982238/items/S76LRY3R"],"itemData":{"id":15453,"type":"article-journal","abstract":"Self-driving laboratories (SDLs) are the future; however, the capital and expertise required can be daunting. We introduce the idea of an optimization task for less than 100 USD, a square foot of desk space, and an hour of total setup time from the shopping cart to the first “autonomous drive.” We use optics rather than chemistry for our demo; after all, light is easier to move than matter. Although not materials based, several core principles of a self-driving materials discovery lab are retained in this cross-domain example: sending commands to hardware to adjust physical parameters, receiving measured objective properties, decision-making via active learning, and utilizing cloud-based simulations. The demo is accessible, extensible, modular, and repeatable, making it an ideal candidate for both low-cost prototyping of SDL concepts and learning principles of SDLs in a low-risk setting.","container-title":"Matter","DOI":"10.1016/j.matt.2022.11.007","ISSN":"2590-2385","issue":"12","journalAbbreviation":"Matter","language":"en","page":"4170-4178","source":"ScienceDirect","title":"What is a minimal working example for a self-driving laboratory?","volume":"5","author":[{"family":"Baird","given":"Sterling G."},{"family":"Sparks","given":"Taylor D."}],"issued":{"date-parts":[["2022",12,7]]},"citation-key":"baird_what_2022-1"}},{"id":12664,"uris":["http://zotero.org/groups/4728776/items/KAKQ9PHK"],"itemData":{"id":12664,"type":"article","abstract":"The next generation of physical science involves robot scientists - autonomous physical science systems capable of experimental design, execution, and analysis in a closed loop. Such systems have shown real-world success for scientific exploration and discovery, including the first discovery of a best-in-class material. To build and use these systems, the next generation workforce requires expertise in diverse areas including ML, control systems, measurement science, materials synthesis, decision theory, among others. However, education is lagging. Educators need a low-cost, easy-to-use platform to teach the required skills. Industry can also use such a platform for developing and evaluating autonomous physical science methodologies. We present the next generation in science education, a kit for building a low-cost autonomous scientist. The kit was used during two courses at the University of Maryland to teach undergraduate and graduate students autonomous physical science. We discuss its use in the course and its greater capability to teach the dual tasks of autonomous model exploration, optimization, and determination, with an example of autonomous experimental \"discovery\" of the Henderson-Hasselbalch equation.","DOI":"10.48550/arXiv.2204.04187","note":"arXiv:2204.04187 [cond-mat]","number":"arXiv:2204.04187","publisher":"arXiv","source":"arXiv.org","title":"A Low-Cost Robot Science Kit for Education with Symbolic Regression for Hypothesis Discovery and Validation","URL":"http://arxiv.org/abs/2204.04187","author":[{"family":"Saar","given":"Logan"},{"family":"Liang","given":"Haotong"},{"family":"Wang","given":"Alex"},{"family":"McDannald","given":"Austin"},{"family":"Rodriguez","given":"Efrain"},{"family":"Takeuchi","given":"Ichiro"},{"family":"Kusne","given":"A. Gilad"}],"accessed":{"date-parts":[["2022",7,5]]},"issued":{"date-parts":[["2022",6,13]]},"citation-key":"saar_low-cost_2022"}},{"id":12327,"uris":["http://zotero.org/groups/4728776/items/RGC6J6QD"],"itemData":{"id":12327,"type":"article-journal","abstract":"The increasing integration of software and automation in modern chemical laboratories prompts special emphasis on two important skills in the chemistry classroom. First, students need to learn the technical skills involved in modern scientiﬁc computing and automation. Second, applying these techniques in practice requires eﬀective collaboration in teams. This work aims at developing a teaching module to help students gain both skills. In particular, we describe a modular and collaborative approach for introducing undergraduate students to scientiﬁc computing in the context of automated and autonomous chemical laboratories. Using online collaboration tools, students work in parallel teams to develop central components of an automated computer vision system that monitors color changes in ongoing chemical reactions. These components include three diﬀerent aspects: image capture, communication, and data visualization. The image capture team collects and stores the images of the chemical reaction, the communication team processes the images, and the visualization team develops the tools for analyzing the processed image data. Using this educational framework, students built an open-source Python tool called AutoVis that enables the automated tracking of color and intensity changes in a liquid. The software is tested by simulating chemical reactions with dilute solutions of food coloring in water. It is shown that the system reliably tracks color and intensity, providing feedback to the experimentalist and enabling further computational analysis. Over the course of the project, students gain proﬁciency in scientiﬁc computing using Python and collaborate on software development using GitHub. In this way, they learn the role of software in chemical laboratories of the future.","container-title":"Journal of Chemical Education","DOI":"10.1021/acs.jchemed.9b00603","ISSN":"0021-9584, 1938-1328","issue":"3","journalAbbreviation":"J. Chem. Educ.","language":"en","note":"Citation Key: vargasTeamBasedLearningScientific2020","page":"689-694","source":"DOI.org (Crossref)","title":"Team-Based Learning for Scientific Computing and Automated Experimentation: Visualization of Colored Reactions","title-short":"Team-Based Learning for Scientific Computing and Automated Experimentation","volume":"97","author":[{"family":"Vargas","given":"Santiago"},{"family":"Zamirpour","given":"Siavash"},{"family":"Menon","given":"Shreya"},{"family":"Rothman","given":"Arielle"},{"family":"Häse","given":"Florian"},{"family":"Tamayo-Mendoza","given":"Teresa"},{"family":"Romero","given":"Jonathan"},{"family":"Sim","given":"Sukin"},{"family":"Menke","given":"Tim"},{"family":"Aspuru-Guzik","given":"Alán"}],"issued":{"date-parts":[["2020",3,10]]},"citation-key":"vargasTeamBasedLearningScientific2020"}},{"id":12678,"uris":["http://zotero.org/groups/4728776/items/MTGD7UPB"],"itemData":{"id":12678,"type":"article-journal","container-title":"Nature Communications","DOI":"10.1038/ncomms6571","ISSN":"2041-1723","issue":"1","journalAbbreviation":"Nat Commun","language":"en","note":"Citation Key: gutierrezEvolutionOilDroplets2014","page":"5571","source":"DOI.org (Crossref)","title":"Evolution of oil droplets in a chemorobotic platform","volume":"5","author":[{"family":"Gutierrez","given":"Juan Manuel Parrilla"},{"family":"Hinkley","given":"Trevor"},{"family":"Taylor","given":"James Ward"},{"family":"Yanev","given":"Kliment"},{"family":"Cronin","given":"Leroy"}],"issued":{"date-parts":[["2014",12]]},"citation-key":"gutierrezEvolutionOilDroplets2014"}},{"id":12330,"uris":["http://zotero.org/groups/4728776/items/G2LJNLC5"],"itemData":{"id":12330,"type":"article-journal","container-title":"Nature Communications","DOI":"10.1038/s41467-018-05828-8","ISSN":"2041-1723","issue":"1","journalAbbreviation":"Nat Commun","language":"en","note":"Citation Key: caramelliNetworkingChemicalRobots2018","page":"3406","source":"DOI.org (Crossref)","title":"Networking chemical robots for reaction multitasking","volume":"9","author":[{"family":"Caramelli","given":"Dario"},{"family":"Salley","given":"Daniel"},{"family":"Henson","given":"Alon"},{"family":"Camarasa","given":"Gerardo Aragon"},{"family":"Sharabi","given":"Salah"},{"family":"Keenan","given":"Graham"},{"family":"Cronin","given":"Leroy"}],"issued":{"date-parts":[["2018",12]]},"citation-key":"caramelliNetworkingChemicalRobots2018"}},{"id":12335,"uris":["http://zotero.org/groups/4728776/items/H37YGQI9"],"itemData":{"id":12335,"type":"paper-conference","container-title":"Interaction Design and Children","DOI":"10.1145/3459990.3465180","event-place":"Athens Greece","event-title":"IDC '21: Interaction Design and Children","ISBN":"978-1-4503-8452-0","language":"en","note":"Citation Key: fuhrmannScientificInquiryMiddle2021","page":"444-449","publisher":"ACM","publisher-place":"Athens Greece","source":"DOI.org (Crossref)","title":"Scientific Inquiry in Middle Schools by combining Computational Thinking, Wet Lab Experiments, and Liquid Handling Robots","URL":"https://dl.acm.org/doi/10.1145/3459990.3465180","author":[{"family":"Fuhrmann","given":"Tamar"},{"family":"Ahmed","given":"Deeana Ijaz"},{"family":"Arikson","given":"Len"},{"family":"Wirth","given":"Mike"},{"family":"Miller","given":"Mark L"},{"family":"Li","given":"Ethan"},{"family":"Lam","given":"Amy"},{"family":"Blikstein","given":"Paulo"},{"family":"Riedel-Kruse","given":"Ingmar"}],"accessed":{"date-parts":[["2022",6,25]]},"issued":{"date-parts":[["2021",6,24]]},"citation-key":"fuhrmannScientificInquiryMiddle2021"}}],"schema":"https://github.com/citation-style-language/schema/raw/master/csl-citation.json"} </w:instrText>
      </w:r>
      <w:r w:rsidR="00A84783" w:rsidRPr="00737B12">
        <w:rPr>
          <w:rFonts w:asciiTheme="majorHAnsi" w:hAnsiTheme="majorHAnsi" w:cstheme="majorHAnsi"/>
          <w:sz w:val="22"/>
          <w:szCs w:val="22"/>
        </w:rPr>
        <w:fldChar w:fldCharType="separate"/>
      </w:r>
      <w:r w:rsidR="00A84783" w:rsidRPr="00737B12">
        <w:rPr>
          <w:rFonts w:asciiTheme="majorHAnsi" w:hAnsiTheme="majorHAnsi" w:cstheme="majorHAnsi"/>
          <w:sz w:val="22"/>
          <w:szCs w:val="22"/>
          <w:vertAlign w:val="superscript"/>
        </w:rPr>
        <w:t>1–6</w:t>
      </w:r>
      <w:r w:rsidR="00A84783" w:rsidRPr="00737B12">
        <w:rPr>
          <w:rFonts w:asciiTheme="majorHAnsi" w:hAnsiTheme="majorHAnsi" w:cstheme="majorHAnsi"/>
          <w:sz w:val="22"/>
          <w:szCs w:val="22"/>
        </w:rPr>
        <w:fldChar w:fldCharType="end"/>
      </w:r>
      <w:r w:rsidRPr="00737B12">
        <w:rPr>
          <w:rFonts w:asciiTheme="majorHAnsi" w:hAnsiTheme="majorHAnsi" w:cstheme="majorHAnsi"/>
          <w:sz w:val="22"/>
          <w:szCs w:val="22"/>
        </w:rPr>
        <w:t xml:space="preserve"> for a self-driving laborator</w:t>
      </w:r>
      <w:r w:rsidR="00255D82" w:rsidRPr="00737B12">
        <w:rPr>
          <w:rFonts w:asciiTheme="majorHAnsi" w:hAnsiTheme="majorHAnsi" w:cstheme="majorHAnsi"/>
          <w:sz w:val="22"/>
          <w:szCs w:val="22"/>
        </w:rPr>
        <w:t>y</w:t>
      </w:r>
      <w:r w:rsidR="00255D82" w:rsidRPr="00737B12">
        <w:rPr>
          <w:rFonts w:asciiTheme="majorHAnsi" w:hAnsiTheme="majorHAnsi" w:cstheme="majorHAnsi"/>
          <w:sz w:val="22"/>
          <w:szCs w:val="22"/>
        </w:rPr>
        <w:fldChar w:fldCharType="begin"/>
      </w:r>
      <w:r w:rsidR="00A84783" w:rsidRPr="00737B12">
        <w:rPr>
          <w:rFonts w:asciiTheme="majorHAnsi" w:hAnsiTheme="majorHAnsi" w:cstheme="majorHAnsi"/>
          <w:sz w:val="22"/>
          <w:szCs w:val="22"/>
        </w:rPr>
        <w:instrText xml:space="preserve"> ADDIN ZOTERO_ITEM CSL_CITATION {"citationID":"7oRsFZ9D","properties":{"formattedCitation":"\\super 7\\uc0\\u8211{}11\\nosupersub{}","plainCitation":"7–11","noteIndex":0},"citationItems":[{"id":12873,"uris":["http://zotero.org/groups/4728776/items/YKPL5YJA"],"itemData":{"id":12873,"type":"article-journal","container-title":"Matter","DOI":"10.1016/j.matt.2022.05.035","ISSN":"25902385","issue":"7","journalAbbreviation":"Matter","language":"en","note":"Citation Key: seifridReachingCriticalMASS2022","page":"1972-1976","source":"DOI.org (Crossref)","title":"Reaching critical MASS: Crowdsourcing designs for the next generation of materials acceleration platforms","title-short":"Reaching critical MASS","volume":"5","author":[{"family":"Seifrid","given":"Martin"},{"family":"Hattrick-Simpers","given":"Jason"},{"family":"Aspuru-Guzik","given":"Alán"},{"family":"Kalil","given":"Tom"},{"family":"Cranford","given":"Steve"}],"issued":{"date-parts":[["2022",7]]},"citation-key":"seifridReachingCriticalMASS2022"}},{"id":11533,"uris":["http://zotero.org/groups/4391389/items/MJK3REYL"],"itemData":{"id":11533,"type":"article-journal","DOI":"10.26434/chemrxiv-2022-jt4sm","language":"en","page":"27","source":"Zotero","title":"Equipping data-driven experiment planning for Self-driving Laboratories with semantic memory: case studies of transfer learning in chemical reaction optimization","author":[{"family":"Hickman","given":"Riley J"},{"family":"Ru","given":"Jurgis"}],"citation-key":"hickmanEquippingDatadrivenExperiment"}},{"id":12464,"uris":["http://zotero.org/groups/4728776/items/LRULYKQV"],"itemData":{"id":12464,"type":"article-journal","abstract":"An autonomous laboratory for thin film discovery is used to optimize the doping and annealing of organic semiconductors.\n          , \n            Discovering and optimizing commercially viable materials for clean energy applications typically takes more than a decade. Self-driving laboratories that iteratively design, execute, and learn from materials science experiments in a fully autonomous loop present an opportunity to accelerate this research process. We report here a modular robotic platform driven by a model-based optimization algorithm capable of autonomously optimizing the optical and electronic properties of thin-film materials by modifying the film composition and processing conditions. We demonstrate the power of this platform by using it to maximize the hole mobility of organic hole transport materials commonly used in perovskite solar cells and consumer electronics. This demonstration highlights the possibilities of using autonomous laboratories to discover organic and inorganic materials relevant to materials sciences and clean energy technologies.","container-title":"Science Advances","DOI":"10.1126/sciadv.aaz8867","ISSN":"2375-2548","issue":"20","journalAbbreviation":"Sci. Adv.","language":"en","note":"Citation Key: macleodSelfdrivingLaboratoryAccelerated2020","page":"eaaz8867","source":"DOI.org (Crossref)","title":"Self-driving laboratory for accelerated discovery of thin-film materials","volume":"6","author":[{"family":"MacLeod","given":"B. P."},{"family":"Parlane","given":"F. G. L."},{"family":"Morrissey","given":"T. D."},{"family":"Häse","given":"F."},{"family":"Roch","given":"L. M."},{"family":"Dettelbach","given":"K. E."},{"family":"Moreira","given":"R."},{"family":"Yunker","given":"L. P. E."},{"family":"Rooney","given":"M. B."},{"family":"Deeth","given":"J. R."},{"family":"Lai","given":"V."},{"family":"Ng","given":"G. J."},{"family":"Situ","given":"H."},{"family":"Zhang","given":"R. H."},{"family":"Elliott","given":"M. S."},{"family":"Haley","given":"T. H."},{"family":"Dvorak","given":"D. J."},{"family":"Aspuru-Guzik","given":"A."},{"family":"Hein","given":"J. E."},{"family":"Berlinguette","given":"C. P."}],"issued":{"date-parts":[["2020",5,15]]},"citation-key":"macleodSelfdrivingLaboratoryAccelerated2020"}},{"id":12927,"uris":["http://zotero.org/groups/4728776/items/R7VDEAKM"],"itemData":{"id":12927,"type":"article-journal","container-title":"Current Opinion in Chemical Engineering","DOI":"10.1016/j.coche.2022.100831","ISSN":"22113398","journalAbbreviation":"Current Opinion in Chemical Engineering","language":"en","page":"100831","source":"DOI.org (Crossref)","title":"Autonomous chemical science and engineering enabled by self-driving laboratories","volume":"36","author":[{"family":"Bennett","given":"Jeffrey A"},{"family":"Abolhasani","given":"Milad"}],"issued":{"date-parts":[["2022",6]]},"citation-key":"bennett_autonomous_2022"}},{"id":13331,"uris":["http://zotero.org/groups/4728776/items/3Y5U4S5X"],"itemData":{"id":13331,"type":"article-journal","abstract":"Chimera enables multi-target optimization for experimentation or expensive computations, where evaluations are the limiting factor.\n          , \n            \n              Finding the ideal conditions satisfying multiple pre-defined targets simultaneously is a challenging decision-making process, which impacts science, engineering, and economics. Additional complexity arises for tasks involving experimentation or expensive computations, as the number of evaluated conditions must be kept low. We propose Chimera as a general purpose achievement scalarizing function for multi-target optimization where evaluations are the limiting factor. Chimera combines concepts of\n              a priori\n              scalarizing with lexicographic approaches and is applicable to any set of\n              n\n              unknown objectives. Importantly, it does not require detailed prior knowledge about individual objectives. The performance of Chimera is demonstrated on several well-established analytic multi-objective benchmark sets using different single-objective optimization algorithms. We further illustrate the applicability and performance of Chimera with two practical examples: (i) the auto-calibration of a virtual robotic sampling sequence for direct-injection, and (ii) the inverse-design of a four-pigment excitonic system for an efficient energy transport. The results indicate that Chimera enables a wide class of optimization algorithms to rapidly find ideal conditions. Additionally, the presented applications highlight the interpretability of Chimera to corroborate design choices for tailoring system parameters.","container-title":"Chemical Science","DOI":"10.1039/C8SC02239A","ISSN":"2041-6520, 2041-6539","issue":"39","journalAbbreviation":"Chem. Sci.","language":"en","page":"7642-7655","source":"DOI.org (Crossref)","title":"Chimera: enabling hierarchy based multi-objective optimization for self-driving laboratories","title-short":"Chimera","volume":"9","author":[{"family":"Häse","given":"Florian"},{"family":"Roch","given":"Loïc M."},{"family":"Aspuru-Guzik","given":"Alán"}],"issued":{"date-parts":[["2018"]]},"citation-key":"hase_chimera_2018"}}],"schema":"https://github.com/citation-style-language/schema/raw/master/csl-citation.json"} </w:instrText>
      </w:r>
      <w:r w:rsidR="00255D82" w:rsidRPr="00737B12">
        <w:rPr>
          <w:rFonts w:asciiTheme="majorHAnsi" w:hAnsiTheme="majorHAnsi" w:cstheme="majorHAnsi"/>
          <w:sz w:val="22"/>
          <w:szCs w:val="22"/>
        </w:rPr>
        <w:fldChar w:fldCharType="separate"/>
      </w:r>
      <w:r w:rsidR="00A84783" w:rsidRPr="00737B12">
        <w:rPr>
          <w:rFonts w:asciiTheme="majorHAnsi" w:hAnsiTheme="majorHAnsi" w:cstheme="majorHAnsi"/>
          <w:sz w:val="22"/>
          <w:szCs w:val="22"/>
          <w:vertAlign w:val="superscript"/>
        </w:rPr>
        <w:t>7–11</w:t>
      </w:r>
      <w:r w:rsidR="00255D82" w:rsidRPr="00737B12">
        <w:rPr>
          <w:rFonts w:asciiTheme="majorHAnsi" w:hAnsiTheme="majorHAnsi" w:cstheme="majorHAnsi"/>
          <w:sz w:val="22"/>
          <w:szCs w:val="22"/>
        </w:rPr>
        <w:fldChar w:fldCharType="end"/>
      </w:r>
      <w:r w:rsidR="00197B20" w:rsidRPr="00737B12">
        <w:rPr>
          <w:rFonts w:asciiTheme="majorHAnsi" w:hAnsiTheme="majorHAnsi" w:cstheme="majorHAnsi"/>
          <w:sz w:val="22"/>
          <w:szCs w:val="22"/>
        </w:rPr>
        <w:t xml:space="preserve"> </w:t>
      </w:r>
      <w:r w:rsidRPr="00737B12">
        <w:rPr>
          <w:rFonts w:asciiTheme="majorHAnsi" w:hAnsiTheme="majorHAnsi" w:cstheme="majorHAnsi"/>
          <w:sz w:val="22"/>
          <w:szCs w:val="22"/>
        </w:rPr>
        <w:t xml:space="preserve"> using a Pico W microcontroller, LEDs, a light sensor, and Bayesian optimization.</w:t>
      </w:r>
    </w:p>
    <w:p w14:paraId="240D86A4" w14:textId="540DDF5D" w:rsidR="00D868DD" w:rsidRPr="00DE0173" w:rsidRDefault="003618D5">
      <w:pPr>
        <w:pStyle w:val="Heading2"/>
        <w:spacing w:before="0"/>
        <w:rPr>
          <w:rFonts w:cstheme="majorHAnsi"/>
          <w:color w:val="4F81BD" w:themeColor="accent1"/>
          <w:sz w:val="28"/>
          <w:szCs w:val="28"/>
        </w:rPr>
      </w:pPr>
      <w:r w:rsidRPr="00DE0173">
        <w:rPr>
          <w:rFonts w:cstheme="majorHAnsi"/>
          <w:sz w:val="22"/>
          <w:szCs w:val="22"/>
        </w:rPr>
        <w:br/>
      </w:r>
      <w:r w:rsidR="004D2805" w:rsidRPr="00DE0173">
        <w:rPr>
          <w:rFonts w:cstheme="majorHAnsi"/>
          <w:color w:val="4F81BD" w:themeColor="accent1"/>
          <w:sz w:val="28"/>
          <w:szCs w:val="28"/>
        </w:rPr>
        <w:t>Order Required Parts</w:t>
      </w:r>
    </w:p>
    <w:p w14:paraId="6B2D3763" w14:textId="78A3E792" w:rsidR="00D868DD" w:rsidRPr="00DE0173" w:rsidRDefault="00D868DD">
      <w:pPr>
        <w:rPr>
          <w:rFonts w:asciiTheme="majorHAnsi" w:hAnsiTheme="majorHAnsi" w:cstheme="majorHAnsi"/>
        </w:rPr>
      </w:pPr>
    </w:p>
    <w:p w14:paraId="441DA658" w14:textId="385C1012" w:rsidR="009F3E6B" w:rsidRPr="00DE0173" w:rsidRDefault="3D7245F1">
      <w:pPr>
        <w:rPr>
          <w:rFonts w:asciiTheme="majorHAnsi" w:hAnsiTheme="majorHAnsi" w:cstheme="majorHAnsi"/>
          <w:b/>
          <w:bCs/>
          <w:sz w:val="22"/>
          <w:szCs w:val="22"/>
        </w:rPr>
      </w:pPr>
      <w:r w:rsidRPr="00DE0173">
        <w:rPr>
          <w:rFonts w:asciiTheme="majorHAnsi" w:hAnsiTheme="majorHAnsi" w:cstheme="majorHAnsi"/>
          <w:b/>
          <w:bCs/>
          <w:sz w:val="22"/>
          <w:szCs w:val="22"/>
        </w:rPr>
        <w:t>T</w:t>
      </w:r>
      <w:r w:rsidR="52C28B33" w:rsidRPr="00DE0173">
        <w:rPr>
          <w:rFonts w:asciiTheme="majorHAnsi" w:hAnsiTheme="majorHAnsi" w:cstheme="majorHAnsi"/>
          <w:b/>
          <w:bCs/>
          <w:sz w:val="22"/>
          <w:szCs w:val="22"/>
        </w:rPr>
        <w:t xml:space="preserve">iming: </w:t>
      </w:r>
      <w:r w:rsidR="00F50322" w:rsidRPr="00DE0173">
        <w:rPr>
          <w:rFonts w:asciiTheme="majorHAnsi" w:hAnsiTheme="majorHAnsi" w:cstheme="majorHAnsi"/>
          <w:b/>
          <w:bCs/>
          <w:sz w:val="22"/>
          <w:szCs w:val="22"/>
        </w:rPr>
        <w:t>5</w:t>
      </w:r>
      <w:r w:rsidR="00D1129A" w:rsidRPr="00DE0173">
        <w:rPr>
          <w:rFonts w:asciiTheme="majorHAnsi" w:hAnsiTheme="majorHAnsi" w:cstheme="majorHAnsi"/>
          <w:b/>
          <w:bCs/>
          <w:sz w:val="22"/>
          <w:szCs w:val="22"/>
        </w:rPr>
        <w:t xml:space="preserve"> min (not including shipping time)</w:t>
      </w:r>
    </w:p>
    <w:p w14:paraId="10808B4E" w14:textId="07257F18" w:rsidR="00FD57C2" w:rsidRPr="00DE0173" w:rsidRDefault="00FD57C2">
      <w:pPr>
        <w:rPr>
          <w:rFonts w:asciiTheme="majorHAnsi" w:hAnsiTheme="majorHAnsi" w:cstheme="majorHAnsi"/>
          <w:b/>
          <w:bCs/>
          <w:sz w:val="22"/>
          <w:szCs w:val="22"/>
        </w:rPr>
      </w:pPr>
    </w:p>
    <w:p w14:paraId="69B3A30E" w14:textId="77777777" w:rsidR="00544689" w:rsidRDefault="004D2805" w:rsidP="00544689">
      <w:pPr>
        <w:numPr>
          <w:ilvl w:val="0"/>
          <w:numId w:val="1"/>
        </w:numPr>
        <w:rPr>
          <w:rFonts w:asciiTheme="majorHAnsi" w:hAnsiTheme="majorHAnsi" w:cstheme="majorHAnsi"/>
          <w:sz w:val="22"/>
          <w:szCs w:val="22"/>
        </w:rPr>
      </w:pPr>
      <w:r w:rsidRPr="00DE0173">
        <w:rPr>
          <w:rFonts w:asciiTheme="majorHAnsi" w:hAnsiTheme="majorHAnsi" w:cstheme="majorHAnsi"/>
          <w:sz w:val="22"/>
          <w:szCs w:val="22"/>
        </w:rPr>
        <w:t>Order the required parts [</w:t>
      </w:r>
      <w:hyperlink r:id="rId12" w:history="1">
        <w:r w:rsidRPr="00DE0173">
          <w:rPr>
            <w:rStyle w:val="Hyperlink"/>
            <w:rFonts w:asciiTheme="majorHAnsi" w:hAnsiTheme="majorHAnsi" w:cstheme="majorHAnsi"/>
            <w:sz w:val="22"/>
            <w:szCs w:val="22"/>
          </w:rPr>
          <w:t>Self-contained Digikey Order</w:t>
        </w:r>
      </w:hyperlink>
      <w:r w:rsidRPr="00DE0173">
        <w:rPr>
          <w:rFonts w:asciiTheme="majorHAnsi" w:hAnsiTheme="majorHAnsi" w:cstheme="majorHAnsi"/>
          <w:sz w:val="22"/>
          <w:szCs w:val="22"/>
        </w:rPr>
        <w:t>] (60.80 USD + shipping as of 2022-10-20)</w:t>
      </w:r>
      <w:r w:rsidR="230CFAE1" w:rsidRPr="00DE0173">
        <w:rPr>
          <w:rFonts w:asciiTheme="majorHAnsi" w:hAnsiTheme="majorHAnsi" w:cstheme="majorHAnsi"/>
          <w:sz w:val="22"/>
          <w:szCs w:val="22"/>
        </w:rPr>
        <w:t xml:space="preserve"> </w:t>
      </w:r>
    </w:p>
    <w:p w14:paraId="4879F1AC" w14:textId="77777777" w:rsidR="00544689" w:rsidRDefault="00D1129A" w:rsidP="00544689">
      <w:pPr>
        <w:numPr>
          <w:ilvl w:val="1"/>
          <w:numId w:val="1"/>
        </w:numPr>
        <w:rPr>
          <w:rFonts w:asciiTheme="majorHAnsi" w:hAnsiTheme="majorHAnsi" w:cstheme="majorHAnsi"/>
          <w:sz w:val="22"/>
          <w:szCs w:val="22"/>
        </w:rPr>
      </w:pPr>
      <w:r w:rsidRPr="00544689">
        <w:rPr>
          <w:rFonts w:asciiTheme="majorHAnsi" w:hAnsiTheme="majorHAnsi" w:cstheme="majorHAnsi"/>
          <w:sz w:val="22"/>
          <w:szCs w:val="22"/>
        </w:rPr>
        <w:t>The sculpting wire needs to be 14 gauge (2 mm) or thinner, including the insulation jacket, and rigid enough to support the sensor. Sculpting wire is </w:t>
      </w:r>
      <w:hyperlink r:id="rId13" w:history="1">
        <w:r w:rsidRPr="00544689">
          <w:rPr>
            <w:rStyle w:val="Hyperlink"/>
            <w:rFonts w:asciiTheme="majorHAnsi" w:hAnsiTheme="majorHAnsi" w:cstheme="majorHAnsi"/>
            <w:sz w:val="22"/>
            <w:szCs w:val="22"/>
          </w:rPr>
          <w:t>also available at Amazon</w:t>
        </w:r>
      </w:hyperlink>
      <w:r w:rsidRPr="00544689">
        <w:rPr>
          <w:rFonts w:asciiTheme="majorHAnsi" w:hAnsiTheme="majorHAnsi" w:cstheme="majorHAnsi"/>
          <w:sz w:val="22"/>
          <w:szCs w:val="22"/>
        </w:rPr>
        <w:t>. Approximately 3' is required.</w:t>
      </w:r>
    </w:p>
    <w:p w14:paraId="56756C4A" w14:textId="77777777" w:rsidR="00544689" w:rsidRDefault="00D1129A" w:rsidP="00544689">
      <w:pPr>
        <w:numPr>
          <w:ilvl w:val="1"/>
          <w:numId w:val="1"/>
        </w:numPr>
        <w:rPr>
          <w:rFonts w:asciiTheme="majorHAnsi" w:hAnsiTheme="majorHAnsi" w:cstheme="majorHAnsi"/>
          <w:sz w:val="22"/>
          <w:szCs w:val="22"/>
        </w:rPr>
      </w:pPr>
      <w:r w:rsidRPr="00544689">
        <w:rPr>
          <w:rFonts w:asciiTheme="majorHAnsi" w:hAnsiTheme="majorHAnsi" w:cstheme="majorHAnsi"/>
          <w:sz w:val="22"/>
          <w:szCs w:val="22"/>
        </w:rPr>
        <w:t xml:space="preserve">The purpose of the wall adapter is so that, after initial setup, the </w:t>
      </w:r>
      <w:r w:rsidR="00E06B7E" w:rsidRPr="00544689">
        <w:rPr>
          <w:rFonts w:asciiTheme="majorHAnsi" w:hAnsiTheme="majorHAnsi" w:cstheme="majorHAnsi"/>
          <w:sz w:val="22"/>
          <w:szCs w:val="22"/>
        </w:rPr>
        <w:t>demo</w:t>
      </w:r>
      <w:r w:rsidRPr="00544689">
        <w:rPr>
          <w:rFonts w:asciiTheme="majorHAnsi" w:hAnsiTheme="majorHAnsi" w:cstheme="majorHAnsi"/>
          <w:sz w:val="22"/>
          <w:szCs w:val="22"/>
        </w:rPr>
        <w:t xml:space="preserve"> can be powered standalone</w:t>
      </w:r>
    </w:p>
    <w:p w14:paraId="6576FECC" w14:textId="4FDC6E04" w:rsidR="00D1129A" w:rsidRPr="00544689" w:rsidRDefault="00D1129A" w:rsidP="00544689">
      <w:pPr>
        <w:numPr>
          <w:ilvl w:val="1"/>
          <w:numId w:val="1"/>
        </w:numPr>
        <w:rPr>
          <w:rFonts w:asciiTheme="majorHAnsi" w:hAnsiTheme="majorHAnsi" w:cstheme="majorHAnsi"/>
          <w:sz w:val="22"/>
          <w:szCs w:val="22"/>
        </w:rPr>
      </w:pPr>
      <w:r w:rsidRPr="00544689">
        <w:rPr>
          <w:rFonts w:asciiTheme="majorHAnsi" w:hAnsiTheme="majorHAnsi" w:cstheme="majorHAnsi"/>
          <w:sz w:val="22"/>
          <w:szCs w:val="22"/>
        </w:rPr>
        <w:t>The bill of materials is also </w:t>
      </w:r>
      <w:hyperlink r:id="rId14" w:history="1">
        <w:r w:rsidRPr="00544689">
          <w:rPr>
            <w:rStyle w:val="Hyperlink"/>
            <w:rFonts w:asciiTheme="majorHAnsi" w:hAnsiTheme="majorHAnsi" w:cstheme="majorHAnsi"/>
            <w:sz w:val="22"/>
            <w:szCs w:val="22"/>
          </w:rPr>
          <w:t>available at Adafruit</w:t>
        </w:r>
      </w:hyperlink>
      <w:r w:rsidRPr="00544689">
        <w:rPr>
          <w:rFonts w:asciiTheme="majorHAnsi" w:hAnsiTheme="majorHAnsi" w:cstheme="majorHAnsi"/>
          <w:sz w:val="22"/>
          <w:szCs w:val="22"/>
        </w:rPr>
        <w:t>, though you may need to source a Pico W with headers or a Pico WH separately. See </w:t>
      </w:r>
      <w:hyperlink r:id="rId15" w:history="1">
        <w:r w:rsidRPr="00544689">
          <w:rPr>
            <w:rStyle w:val="Hyperlink"/>
            <w:rFonts w:asciiTheme="majorHAnsi" w:hAnsiTheme="majorHAnsi" w:cstheme="majorHAnsi"/>
            <w:sz w:val="22"/>
            <w:szCs w:val="22"/>
          </w:rPr>
          <w:t>Raspberry Pi's supported resellers for the Pico W</w:t>
        </w:r>
      </w:hyperlink>
      <w:r w:rsidRPr="00544689">
        <w:rPr>
          <w:rFonts w:asciiTheme="majorHAnsi" w:hAnsiTheme="majorHAnsi" w:cstheme="majorHAnsi"/>
          <w:sz w:val="22"/>
          <w:szCs w:val="22"/>
        </w:rPr>
        <w:t>.</w:t>
      </w:r>
    </w:p>
    <w:p w14:paraId="3DC764AC" w14:textId="77777777" w:rsidR="00931288" w:rsidRPr="00DE0173" w:rsidRDefault="00D1129A" w:rsidP="00800712">
      <w:pPr>
        <w:keepNext/>
        <w:ind w:left="1440"/>
      </w:pPr>
      <w:r w:rsidRPr="00DE0173">
        <w:rPr>
          <w:noProof/>
        </w:rPr>
        <w:drawing>
          <wp:inline distT="0" distB="0" distL="0" distR="0" wp14:anchorId="7FEC5C6A" wp14:editId="13F823F6">
            <wp:extent cx="4182463" cy="348996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4137" cy="3491357"/>
                    </a:xfrm>
                    <a:prstGeom prst="rect">
                      <a:avLst/>
                    </a:prstGeom>
                    <a:noFill/>
                    <a:ln>
                      <a:noFill/>
                    </a:ln>
                  </pic:spPr>
                </pic:pic>
              </a:graphicData>
            </a:graphic>
          </wp:inline>
        </w:drawing>
      </w:r>
    </w:p>
    <w:p w14:paraId="1A1A64B1" w14:textId="4D322D64" w:rsidR="00D1129A" w:rsidRPr="00DE0173" w:rsidRDefault="00931288" w:rsidP="00931288">
      <w:pPr>
        <w:pStyle w:val="Caption"/>
        <w:rPr>
          <w:rFonts w:asciiTheme="majorHAnsi" w:hAnsiTheme="majorHAnsi" w:cstheme="majorHAnsi"/>
          <w:sz w:val="22"/>
          <w:szCs w:val="22"/>
        </w:rPr>
      </w:pPr>
      <w:bookmarkStart w:id="12" w:name="_Ref122437272"/>
      <w:r w:rsidRPr="00DE0173">
        <w:t xml:space="preserve">Figure </w:t>
      </w:r>
      <w:r w:rsidR="00077ACC">
        <w:fldChar w:fldCharType="begin"/>
      </w:r>
      <w:r w:rsidR="00077ACC">
        <w:instrText xml:space="preserve"> SEQ Figure \* ARABIC </w:instrText>
      </w:r>
      <w:r w:rsidR="00077ACC">
        <w:fldChar w:fldCharType="separate"/>
      </w:r>
      <w:r w:rsidR="00BF30F7">
        <w:rPr>
          <w:noProof/>
        </w:rPr>
        <w:t>1</w:t>
      </w:r>
      <w:r w:rsidR="00077ACC">
        <w:rPr>
          <w:noProof/>
        </w:rPr>
        <w:fldChar w:fldCharType="end"/>
      </w:r>
      <w:bookmarkEnd w:id="12"/>
    </w:p>
    <w:p w14:paraId="75E55DCF" w14:textId="1AAB4EE0" w:rsidR="009F3E6B" w:rsidRPr="00DE0173" w:rsidRDefault="009F3E6B" w:rsidP="009F3E6B">
      <w:pPr>
        <w:rPr>
          <w:rFonts w:asciiTheme="majorHAnsi" w:hAnsiTheme="majorHAnsi" w:cstheme="majorHAnsi"/>
          <w:sz w:val="22"/>
          <w:szCs w:val="22"/>
        </w:rPr>
      </w:pPr>
    </w:p>
    <w:p w14:paraId="760A7944" w14:textId="77777777" w:rsidR="009F3E6B" w:rsidRPr="00DE0173" w:rsidRDefault="009F3E6B" w:rsidP="009F3E6B">
      <w:pPr>
        <w:pStyle w:val="Heading2"/>
        <w:spacing w:before="0"/>
        <w:rPr>
          <w:rFonts w:cstheme="majorHAnsi"/>
          <w:color w:val="4F81BD" w:themeColor="accent1"/>
          <w:sz w:val="28"/>
          <w:szCs w:val="28"/>
        </w:rPr>
      </w:pPr>
      <w:r w:rsidRPr="00DE0173">
        <w:rPr>
          <w:rFonts w:cstheme="majorHAnsi"/>
          <w:color w:val="4F81BD" w:themeColor="accent1"/>
          <w:sz w:val="28"/>
          <w:szCs w:val="28"/>
        </w:rPr>
        <w:t>Additional Prerequisites</w:t>
      </w:r>
    </w:p>
    <w:p w14:paraId="0ADB27C8" w14:textId="77777777" w:rsidR="009F3E6B" w:rsidRPr="00DE0173" w:rsidRDefault="009F3E6B" w:rsidP="009F3E6B">
      <w:pPr>
        <w:rPr>
          <w:rFonts w:asciiTheme="majorHAnsi" w:hAnsiTheme="majorHAnsi" w:cstheme="majorHAnsi"/>
        </w:rPr>
      </w:pPr>
    </w:p>
    <w:p w14:paraId="38FDA75D" w14:textId="6094FFC3" w:rsidR="009F3E6B" w:rsidRPr="00DE0173" w:rsidRDefault="009F3E6B" w:rsidP="009F3E6B">
      <w:pPr>
        <w:rPr>
          <w:rFonts w:asciiTheme="majorHAnsi" w:hAnsiTheme="majorHAnsi" w:cstheme="majorHAnsi"/>
          <w:sz w:val="22"/>
          <w:szCs w:val="22"/>
        </w:rPr>
      </w:pPr>
      <w:r w:rsidRPr="00DE0173">
        <w:rPr>
          <w:rFonts w:asciiTheme="majorHAnsi" w:hAnsiTheme="majorHAnsi" w:cstheme="majorHAnsi"/>
          <w:b/>
          <w:bCs/>
          <w:sz w:val="22"/>
          <w:szCs w:val="22"/>
        </w:rPr>
        <w:t>Timing: N/A</w:t>
      </w:r>
    </w:p>
    <w:p w14:paraId="4AEDAA4E" w14:textId="77777777" w:rsidR="009F3E6B" w:rsidRPr="00DE0173" w:rsidRDefault="009F3E6B" w:rsidP="009F3E6B">
      <w:pPr>
        <w:rPr>
          <w:rFonts w:asciiTheme="majorHAnsi" w:hAnsiTheme="majorHAnsi" w:cstheme="majorHAnsi"/>
          <w:sz w:val="22"/>
          <w:szCs w:val="22"/>
        </w:rPr>
      </w:pPr>
    </w:p>
    <w:p w14:paraId="25BC2F28" w14:textId="77777777" w:rsidR="00544689" w:rsidRDefault="009F3E6B" w:rsidP="00544689">
      <w:pPr>
        <w:numPr>
          <w:ilvl w:val="0"/>
          <w:numId w:val="1"/>
        </w:numPr>
        <w:rPr>
          <w:rFonts w:asciiTheme="majorHAnsi" w:hAnsiTheme="majorHAnsi" w:cstheme="majorHAnsi"/>
          <w:sz w:val="22"/>
          <w:szCs w:val="22"/>
        </w:rPr>
      </w:pPr>
      <w:r w:rsidRPr="00DE0173">
        <w:rPr>
          <w:rFonts w:asciiTheme="majorHAnsi" w:hAnsiTheme="majorHAnsi" w:cstheme="majorHAnsi"/>
          <w:sz w:val="22"/>
          <w:szCs w:val="22"/>
        </w:rPr>
        <w:t>Ensure a</w:t>
      </w:r>
      <w:r w:rsidR="00D1129A" w:rsidRPr="00DE0173">
        <w:rPr>
          <w:rFonts w:asciiTheme="majorHAnsi" w:hAnsiTheme="majorHAnsi" w:cstheme="majorHAnsi"/>
          <w:sz w:val="22"/>
          <w:szCs w:val="22"/>
        </w:rPr>
        <w:t>ccess to a 2.4 GHz WiFi network (SSID + password)</w:t>
      </w:r>
    </w:p>
    <w:p w14:paraId="4525421C" w14:textId="77777777" w:rsidR="00544689" w:rsidRDefault="007F18DA" w:rsidP="00544689">
      <w:pPr>
        <w:numPr>
          <w:ilvl w:val="1"/>
          <w:numId w:val="1"/>
        </w:numPr>
        <w:rPr>
          <w:rFonts w:asciiTheme="majorHAnsi" w:hAnsiTheme="majorHAnsi" w:cstheme="majorHAnsi"/>
          <w:sz w:val="22"/>
          <w:szCs w:val="22"/>
        </w:rPr>
      </w:pPr>
      <w:r w:rsidRPr="00544689">
        <w:rPr>
          <w:rFonts w:asciiTheme="majorHAnsi" w:hAnsiTheme="majorHAnsi" w:cstheme="majorBidi"/>
          <w:sz w:val="22"/>
          <w:szCs w:val="22"/>
        </w:rPr>
        <w:t>The Pico W only supports 2.4 GHz WiFi networks. See </w:t>
      </w:r>
      <w:hyperlink r:id="rId17" w:history="1">
        <w:r w:rsidRPr="00544689">
          <w:rPr>
            <w:rStyle w:val="Hyperlink"/>
            <w:rFonts w:asciiTheme="majorHAnsi" w:hAnsiTheme="majorHAnsi" w:cstheme="majorBidi"/>
            <w:sz w:val="22"/>
            <w:szCs w:val="22"/>
          </w:rPr>
          <w:t>self-driving-lab-demo #76</w:t>
        </w:r>
      </w:hyperlink>
      <w:r w:rsidRPr="00544689">
        <w:rPr>
          <w:rFonts w:asciiTheme="majorHAnsi" w:hAnsiTheme="majorHAnsi" w:cstheme="majorBidi"/>
          <w:sz w:val="22"/>
          <w:szCs w:val="22"/>
        </w:rPr>
        <w:t> for additional context.</w:t>
      </w:r>
    </w:p>
    <w:p w14:paraId="50B9C3BC" w14:textId="5BCA270D" w:rsidR="00544689" w:rsidRDefault="009F3E6B" w:rsidP="00544689">
      <w:pPr>
        <w:numPr>
          <w:ilvl w:val="2"/>
          <w:numId w:val="1"/>
        </w:numPr>
        <w:rPr>
          <w:rFonts w:asciiTheme="majorHAnsi" w:hAnsiTheme="majorHAnsi" w:cstheme="majorHAnsi"/>
          <w:sz w:val="22"/>
          <w:szCs w:val="22"/>
        </w:rPr>
      </w:pPr>
      <w:r w:rsidRPr="00544689">
        <w:rPr>
          <w:rFonts w:asciiTheme="majorHAnsi" w:hAnsiTheme="majorHAnsi" w:cstheme="majorHAnsi"/>
          <w:sz w:val="22"/>
          <w:szCs w:val="22"/>
        </w:rPr>
        <w:t>WPA enterprise networks such as Eduroam and other networks that use captive portals (most schools, coffee shops, etc.) are not yet supported. It needs to be a network such that on a computer, you can click on the WiFi name (SSID), enter the password, and click connect (no additional steps). Check to see if your institution offers network support for internet of things devices (e.g.</w:t>
      </w:r>
      <w:ins w:id="13" w:author="Author" w:date="2023-03-01T07:31:00Z">
        <w:r w:rsidR="00C72F5E">
          <w:rPr>
            <w:rFonts w:asciiTheme="majorHAnsi" w:hAnsiTheme="majorHAnsi" w:cstheme="majorHAnsi"/>
            <w:sz w:val="22"/>
            <w:szCs w:val="22"/>
          </w:rPr>
          <w:t>,</w:t>
        </w:r>
      </w:ins>
      <w:r w:rsidRPr="00544689">
        <w:rPr>
          <w:rFonts w:asciiTheme="majorHAnsi" w:hAnsiTheme="majorHAnsi" w:cstheme="majorHAnsi"/>
          <w:sz w:val="22"/>
          <w:szCs w:val="22"/>
        </w:rPr>
        <w:t xml:space="preserve"> ULink at University of Utah).</w:t>
      </w:r>
    </w:p>
    <w:p w14:paraId="3DB9632C" w14:textId="715D7FF3" w:rsidR="00544689" w:rsidRDefault="009F3E6B" w:rsidP="00544689">
      <w:pPr>
        <w:numPr>
          <w:ilvl w:val="2"/>
          <w:numId w:val="1"/>
        </w:numPr>
        <w:rPr>
          <w:rFonts w:asciiTheme="majorHAnsi" w:hAnsiTheme="majorHAnsi" w:cstheme="majorHAnsi"/>
          <w:sz w:val="22"/>
          <w:szCs w:val="22"/>
        </w:rPr>
      </w:pPr>
      <w:r w:rsidRPr="00544689">
        <w:rPr>
          <w:rFonts w:asciiTheme="majorHAnsi" w:hAnsiTheme="majorHAnsi" w:cstheme="majorHAnsi"/>
          <w:sz w:val="22"/>
          <w:szCs w:val="22"/>
        </w:rPr>
        <w:t>Home networks can have both a 5G and a 2.4 GHz network (e.g.</w:t>
      </w:r>
      <w:ins w:id="14" w:author="Author" w:date="2023-03-01T07:31:00Z">
        <w:r w:rsidR="00C72F5E">
          <w:rPr>
            <w:rFonts w:asciiTheme="majorHAnsi" w:hAnsiTheme="majorHAnsi" w:cstheme="majorHAnsi"/>
            <w:sz w:val="22"/>
            <w:szCs w:val="22"/>
          </w:rPr>
          <w:t>,</w:t>
        </w:r>
      </w:ins>
      <w:r w:rsidRPr="00544689">
        <w:rPr>
          <w:rFonts w:asciiTheme="majorHAnsi" w:hAnsiTheme="majorHAnsi" w:cstheme="majorHAnsi"/>
          <w:sz w:val="22"/>
          <w:szCs w:val="22"/>
        </w:rPr>
        <w:t xml:space="preserve"> "My Network 5G" and "My Network")</w:t>
      </w:r>
    </w:p>
    <w:p w14:paraId="11F28124" w14:textId="77777777" w:rsidR="00544689" w:rsidRDefault="009F3E6B" w:rsidP="00544689">
      <w:pPr>
        <w:numPr>
          <w:ilvl w:val="2"/>
          <w:numId w:val="1"/>
        </w:numPr>
        <w:rPr>
          <w:rFonts w:asciiTheme="majorHAnsi" w:hAnsiTheme="majorHAnsi" w:cstheme="majorHAnsi"/>
          <w:sz w:val="22"/>
          <w:szCs w:val="22"/>
        </w:rPr>
      </w:pPr>
      <w:r w:rsidRPr="00544689">
        <w:rPr>
          <w:rFonts w:asciiTheme="majorHAnsi" w:hAnsiTheme="majorHAnsi" w:cstheme="majorHAnsi"/>
          <w:sz w:val="22"/>
          <w:szCs w:val="22"/>
        </w:rPr>
        <w:t>If you use a mobile hotspot, you may need to use your device's "extended compatibility" feature to drop the mobile hotspot from 5G to 2.4 GHz. See also </w:t>
      </w:r>
      <w:hyperlink r:id="rId18" w:history="1">
        <w:r w:rsidRPr="00544689">
          <w:rPr>
            <w:rStyle w:val="Hyperlink"/>
            <w:rFonts w:asciiTheme="majorHAnsi" w:hAnsiTheme="majorHAnsi" w:cstheme="majorHAnsi"/>
            <w:sz w:val="22"/>
            <w:szCs w:val="22"/>
          </w:rPr>
          <w:t>prepaid, long-expiry hotspot</w:t>
        </w:r>
      </w:hyperlink>
      <w:r w:rsidRPr="00544689">
        <w:rPr>
          <w:rFonts w:asciiTheme="majorHAnsi" w:hAnsiTheme="majorHAnsi" w:cstheme="majorHAnsi"/>
          <w:sz w:val="22"/>
          <w:szCs w:val="22"/>
        </w:rPr>
        <w:t> and </w:t>
      </w:r>
      <w:hyperlink r:id="rId19" w:history="1">
        <w:r w:rsidRPr="00544689">
          <w:rPr>
            <w:rStyle w:val="Hyperlink"/>
            <w:rFonts w:asciiTheme="majorHAnsi" w:hAnsiTheme="majorHAnsi" w:cstheme="majorHAnsi"/>
            <w:sz w:val="22"/>
            <w:szCs w:val="22"/>
          </w:rPr>
          <w:t>classroom demo with standalone network access</w:t>
        </w:r>
      </w:hyperlink>
      <w:r w:rsidRPr="00544689">
        <w:rPr>
          <w:rFonts w:asciiTheme="majorHAnsi" w:hAnsiTheme="majorHAnsi" w:cstheme="majorHAnsi"/>
          <w:sz w:val="22"/>
          <w:szCs w:val="22"/>
        </w:rPr>
        <w:t> discussions.</w:t>
      </w:r>
    </w:p>
    <w:p w14:paraId="7D081D70" w14:textId="77777777" w:rsidR="00544689" w:rsidRDefault="009F3E6B" w:rsidP="00544689">
      <w:pPr>
        <w:numPr>
          <w:ilvl w:val="0"/>
          <w:numId w:val="1"/>
        </w:numPr>
        <w:rPr>
          <w:rFonts w:asciiTheme="majorHAnsi" w:hAnsiTheme="majorHAnsi" w:cstheme="majorHAnsi"/>
          <w:sz w:val="22"/>
          <w:szCs w:val="22"/>
        </w:rPr>
      </w:pPr>
      <w:r w:rsidRPr="00544689">
        <w:rPr>
          <w:rFonts w:asciiTheme="majorHAnsi" w:hAnsiTheme="majorHAnsi" w:cstheme="majorHAnsi"/>
          <w:sz w:val="22"/>
          <w:szCs w:val="22"/>
        </w:rPr>
        <w:t>Ensure access to a computer (for initial setup only)</w:t>
      </w:r>
    </w:p>
    <w:p w14:paraId="0F1041BF" w14:textId="1EC2976D" w:rsidR="00544689" w:rsidRDefault="009F3E6B" w:rsidP="00544689">
      <w:pPr>
        <w:numPr>
          <w:ilvl w:val="1"/>
          <w:numId w:val="1"/>
        </w:numPr>
        <w:rPr>
          <w:rFonts w:asciiTheme="majorHAnsi" w:hAnsiTheme="majorHAnsi" w:cstheme="majorHAnsi"/>
          <w:sz w:val="22"/>
          <w:szCs w:val="22"/>
        </w:rPr>
      </w:pPr>
      <w:r w:rsidRPr="00544689">
        <w:rPr>
          <w:rFonts w:asciiTheme="majorHAnsi" w:hAnsiTheme="majorHAnsi" w:cstheme="majorHAnsi"/>
          <w:sz w:val="22"/>
          <w:szCs w:val="22"/>
        </w:rPr>
        <w:t xml:space="preserve">At a minimum, the computer needs to be able to run the Thonny editor (lightweight) and </w:t>
      </w:r>
      <w:del w:id="15" w:author="Author" w:date="2023-03-01T07:31:00Z">
        <w:r w:rsidRPr="00544689" w:rsidDel="00C72F5E">
          <w:rPr>
            <w:rFonts w:asciiTheme="majorHAnsi" w:hAnsiTheme="majorHAnsi" w:cstheme="majorHAnsi"/>
            <w:sz w:val="22"/>
            <w:szCs w:val="22"/>
          </w:rPr>
          <w:delText>it needs</w:delText>
        </w:r>
      </w:del>
      <w:ins w:id="16" w:author="Author" w:date="2023-03-01T07:31:00Z">
        <w:r w:rsidR="00C72F5E">
          <w:rPr>
            <w:rFonts w:asciiTheme="majorHAnsi" w:hAnsiTheme="majorHAnsi" w:cstheme="majorHAnsi"/>
            <w:sz w:val="22"/>
            <w:szCs w:val="22"/>
          </w:rPr>
          <w:t>must have</w:t>
        </w:r>
      </w:ins>
      <w:r w:rsidRPr="00544689">
        <w:rPr>
          <w:rFonts w:asciiTheme="majorHAnsi" w:hAnsiTheme="majorHAnsi" w:cstheme="majorHAnsi"/>
          <w:sz w:val="22"/>
          <w:szCs w:val="22"/>
        </w:rPr>
        <w:t xml:space="preserve"> at least one USB-A port</w:t>
      </w:r>
    </w:p>
    <w:p w14:paraId="3880B8F5" w14:textId="77777777" w:rsidR="00544689" w:rsidRDefault="009F3E6B" w:rsidP="00544689">
      <w:pPr>
        <w:numPr>
          <w:ilvl w:val="0"/>
          <w:numId w:val="1"/>
        </w:numPr>
        <w:rPr>
          <w:rFonts w:asciiTheme="majorHAnsi" w:hAnsiTheme="majorHAnsi" w:cstheme="majorHAnsi"/>
          <w:sz w:val="22"/>
          <w:szCs w:val="22"/>
        </w:rPr>
      </w:pPr>
      <w:r w:rsidRPr="00544689">
        <w:rPr>
          <w:rFonts w:asciiTheme="majorHAnsi" w:hAnsiTheme="majorHAnsi" w:cstheme="majorHAnsi"/>
          <w:sz w:val="22"/>
          <w:szCs w:val="22"/>
        </w:rPr>
        <w:t>Ensure access to a soldering iron and soldering wire (thinner is better in this case)</w:t>
      </w:r>
    </w:p>
    <w:p w14:paraId="22F7FA82" w14:textId="77777777" w:rsidR="00544689" w:rsidRDefault="009F3E6B" w:rsidP="00544689">
      <w:pPr>
        <w:numPr>
          <w:ilvl w:val="0"/>
          <w:numId w:val="1"/>
        </w:numPr>
        <w:rPr>
          <w:rFonts w:asciiTheme="majorHAnsi" w:hAnsiTheme="majorHAnsi" w:cstheme="majorHAnsi"/>
          <w:sz w:val="22"/>
          <w:szCs w:val="22"/>
        </w:rPr>
      </w:pPr>
      <w:r w:rsidRPr="00544689">
        <w:rPr>
          <w:rFonts w:asciiTheme="majorHAnsi" w:hAnsiTheme="majorHAnsi" w:cstheme="majorHAnsi"/>
          <w:sz w:val="22"/>
          <w:szCs w:val="22"/>
        </w:rPr>
        <w:t>(Optional) Before soldering, ensure the Pico W can successfully connect to a computer</w:t>
      </w:r>
    </w:p>
    <w:p w14:paraId="3D563665" w14:textId="11423756" w:rsidR="00544689" w:rsidRDefault="009F3E6B" w:rsidP="00544689">
      <w:pPr>
        <w:numPr>
          <w:ilvl w:val="1"/>
          <w:numId w:val="1"/>
        </w:numPr>
        <w:rPr>
          <w:rFonts w:asciiTheme="majorHAnsi" w:hAnsiTheme="majorHAnsi" w:cstheme="majorHAnsi"/>
          <w:sz w:val="22"/>
          <w:szCs w:val="22"/>
        </w:rPr>
      </w:pPr>
      <w:r w:rsidRPr="00544689">
        <w:rPr>
          <w:rFonts w:asciiTheme="majorHAnsi" w:hAnsiTheme="majorHAnsi" w:cstheme="majorHAnsi"/>
          <w:sz w:val="22"/>
          <w:szCs w:val="22"/>
        </w:rPr>
        <w:t xml:space="preserve">You can do this by holding the BOOTSEL button on the Pico W while connecting the Pico W to your computer via the USB cable. If a new drive appears, that indicates </w:t>
      </w:r>
      <w:ins w:id="17" w:author="Author" w:date="2023-03-01T07:32:00Z">
        <w:r w:rsidR="00C72F5E">
          <w:rPr>
            <w:rFonts w:asciiTheme="majorHAnsi" w:hAnsiTheme="majorHAnsi" w:cstheme="majorHAnsi"/>
            <w:sz w:val="22"/>
            <w:szCs w:val="22"/>
          </w:rPr>
          <w:t xml:space="preserve">that </w:t>
        </w:r>
      </w:ins>
      <w:r w:rsidRPr="00544689">
        <w:rPr>
          <w:rFonts w:asciiTheme="majorHAnsi" w:hAnsiTheme="majorHAnsi" w:cstheme="majorHAnsi"/>
          <w:sz w:val="22"/>
          <w:szCs w:val="22"/>
        </w:rPr>
        <w:t>the Pico W is working normally</w:t>
      </w:r>
    </w:p>
    <w:p w14:paraId="051A750F" w14:textId="1CCB4657" w:rsidR="009F3E6B" w:rsidRPr="00544689" w:rsidRDefault="009F3E6B" w:rsidP="00544689">
      <w:pPr>
        <w:numPr>
          <w:ilvl w:val="1"/>
          <w:numId w:val="1"/>
        </w:numPr>
        <w:rPr>
          <w:rFonts w:asciiTheme="majorHAnsi" w:hAnsiTheme="majorHAnsi" w:cstheme="majorHAnsi"/>
          <w:sz w:val="22"/>
          <w:szCs w:val="22"/>
        </w:rPr>
      </w:pPr>
      <w:r w:rsidRPr="00544689">
        <w:rPr>
          <w:rFonts w:asciiTheme="majorHAnsi" w:hAnsiTheme="majorHAnsi" w:cstheme="majorHAnsi"/>
          <w:sz w:val="22"/>
          <w:szCs w:val="22"/>
        </w:rPr>
        <w:t>Be careful only to heat the gold pads while soldering to avoid damaging the circuitry</w:t>
      </w:r>
    </w:p>
    <w:p w14:paraId="250C9000" w14:textId="77777777" w:rsidR="000724AB" w:rsidRPr="00DE0173" w:rsidRDefault="000724AB" w:rsidP="000523DE"/>
    <w:p w14:paraId="2AA744A7" w14:textId="15695335" w:rsidR="00633AC0" w:rsidRPr="00DE0173" w:rsidRDefault="00633AC0" w:rsidP="00E60239">
      <w:pPr>
        <w:pStyle w:val="Heading1"/>
        <w:rPr>
          <w:rFonts w:cstheme="majorHAnsi"/>
          <w:color w:val="4F81BD" w:themeColor="accent1"/>
        </w:rPr>
      </w:pPr>
      <w:r w:rsidRPr="00DE0173">
        <w:rPr>
          <w:rFonts w:cstheme="majorHAnsi"/>
          <w:color w:val="4F81BD" w:themeColor="accent1"/>
        </w:rPr>
        <w:t>K</w:t>
      </w:r>
      <w:r w:rsidR="000C7E66" w:rsidRPr="00DE0173">
        <w:rPr>
          <w:rFonts w:cstheme="majorHAnsi"/>
          <w:color w:val="4F81BD" w:themeColor="accent1"/>
        </w:rPr>
        <w:t xml:space="preserve">ey </w:t>
      </w:r>
      <w:r w:rsidR="00D06BB3" w:rsidRPr="00DE0173">
        <w:rPr>
          <w:rFonts w:cstheme="majorHAnsi"/>
          <w:color w:val="4F81BD" w:themeColor="accent1"/>
        </w:rPr>
        <w:t>resources table</w:t>
      </w:r>
    </w:p>
    <w:p w14:paraId="4A6D9E4C" w14:textId="77777777" w:rsidR="00F63973" w:rsidRPr="00DE0173" w:rsidRDefault="00F63973">
      <w:pPr>
        <w:rPr>
          <w:rFonts w:asciiTheme="majorHAnsi" w:eastAsia="Arial" w:hAnsiTheme="majorHAnsi" w:cstheme="majorHAnsi"/>
          <w:i/>
          <w:sz w:val="20"/>
          <w:szCs w:val="20"/>
        </w:rPr>
      </w:pPr>
    </w:p>
    <w:tbl>
      <w:tblPr>
        <w:tblStyle w:val="table"/>
        <w:tblW w:w="8985" w:type="dxa"/>
        <w:tblInd w:w="30"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2152"/>
        <w:gridCol w:w="4800"/>
        <w:gridCol w:w="2033"/>
      </w:tblGrid>
      <w:tr w:rsidR="00F02622" w:rsidRPr="00DE0173" w14:paraId="0BEE06C6"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7855E301" w14:textId="77777777" w:rsidR="00F02622" w:rsidRPr="00DE0173" w:rsidRDefault="00F02622" w:rsidP="000B72EC">
            <w:pPr>
              <w:rPr>
                <w:color w:val="000000"/>
              </w:rPr>
            </w:pPr>
            <w:r w:rsidRPr="00DE0173">
              <w:rPr>
                <w:color w:val="000000"/>
              </w:rPr>
              <w:t>REAGENT or RESOURCE</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11F288E3" w14:textId="77777777" w:rsidR="00F02622" w:rsidRPr="00DE0173" w:rsidRDefault="00F02622" w:rsidP="000B72EC">
            <w:pPr>
              <w:rPr>
                <w:color w:val="000000"/>
              </w:rPr>
            </w:pPr>
            <w:r w:rsidRPr="00DE0173">
              <w:rPr>
                <w:color w:val="000000"/>
              </w:rPr>
              <w:t>SOURCE</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207A391E" w14:textId="77777777" w:rsidR="00F02622" w:rsidRPr="00DE0173" w:rsidRDefault="00F02622" w:rsidP="000B72EC">
            <w:pPr>
              <w:rPr>
                <w:color w:val="000000"/>
              </w:rPr>
            </w:pPr>
            <w:r w:rsidRPr="00DE0173">
              <w:rPr>
                <w:color w:val="000000"/>
              </w:rPr>
              <w:t>IDENTIFIER</w:t>
            </w:r>
          </w:p>
        </w:tc>
      </w:tr>
      <w:tr w:rsidR="00F02622" w:rsidRPr="00DE0173" w14:paraId="55506770" w14:textId="77777777" w:rsidTr="000B72EC">
        <w:tc>
          <w:tcPr>
            <w:tcW w:w="0" w:type="auto"/>
            <w:gridSpan w:val="3"/>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4586895C" w14:textId="77777777" w:rsidR="00F02622" w:rsidRPr="00DE0173" w:rsidRDefault="00F02622" w:rsidP="000B72EC">
            <w:pPr>
              <w:rPr>
                <w:color w:val="000000"/>
              </w:rPr>
            </w:pPr>
            <w:r w:rsidRPr="00DE0173">
              <w:rPr>
                <w:color w:val="000000"/>
              </w:rPr>
              <w:t>Deposited Data</w:t>
            </w:r>
          </w:p>
        </w:tc>
      </w:tr>
      <w:tr w:rsidR="00F02622" w:rsidRPr="00DE0173" w14:paraId="49E32156"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89D0570" w14:textId="77777777" w:rsidR="00F02622" w:rsidRPr="00DE0173" w:rsidRDefault="00F02622" w:rsidP="000B72EC">
            <w:pPr>
              <w:rPr>
                <w:color w:val="000000"/>
              </w:rPr>
            </w:pPr>
            <w:r w:rsidRPr="00DE0173">
              <w:rPr>
                <w:color w:val="000000"/>
              </w:rPr>
              <w:t>Red, Green, and Blue LED Spectral Data</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AE653B0" w14:textId="77777777" w:rsidR="00F02622" w:rsidRPr="00DE0173" w:rsidRDefault="00F02622" w:rsidP="000B72EC">
            <w:pPr>
              <w:rPr>
                <w:color w:val="000000"/>
              </w:rPr>
            </w:pPr>
            <w:r w:rsidRPr="00DE0173">
              <w:rPr>
                <w:color w:val="000000"/>
              </w:rPr>
              <w:t>https://github.com/sparks-baird/self-driving-lab-demo/tree/v0.6.0/src/self_driving_lab_demo/data</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41252AAE" w14:textId="77777777" w:rsidR="00F02622" w:rsidRPr="00DE0173" w:rsidRDefault="00F02622" w:rsidP="000B72EC">
            <w:pPr>
              <w:rPr>
                <w:color w:val="000000"/>
              </w:rPr>
            </w:pPr>
            <w:r w:rsidRPr="00DE0173">
              <w:rPr>
                <w:color w:val="000000"/>
              </w:rPr>
              <w:t>v0.6.0</w:t>
            </w:r>
          </w:p>
        </w:tc>
      </w:tr>
      <w:tr w:rsidR="00F02622" w:rsidRPr="00DE0173" w14:paraId="1A4E6518" w14:textId="77777777" w:rsidTr="000B72EC">
        <w:tc>
          <w:tcPr>
            <w:tcW w:w="0" w:type="auto"/>
            <w:gridSpan w:val="3"/>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2982CF10" w14:textId="77777777" w:rsidR="00F02622" w:rsidRPr="00DE0173" w:rsidRDefault="00F02622" w:rsidP="000B72EC">
            <w:pPr>
              <w:rPr>
                <w:color w:val="000000"/>
              </w:rPr>
            </w:pPr>
            <w:r w:rsidRPr="00DE0173">
              <w:rPr>
                <w:color w:val="000000"/>
              </w:rPr>
              <w:t>Software and Algorithms</w:t>
            </w:r>
          </w:p>
        </w:tc>
      </w:tr>
      <w:tr w:rsidR="00F02622" w:rsidRPr="00DE0173" w14:paraId="4B28D440"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4C88F9BF" w14:textId="77777777" w:rsidR="00F02622" w:rsidRPr="00DE0173" w:rsidRDefault="00F02622" w:rsidP="000B72EC">
            <w:pPr>
              <w:rPr>
                <w:color w:val="000000"/>
              </w:rPr>
            </w:pPr>
            <w:r w:rsidRPr="00DE0173">
              <w:rPr>
                <w:color w:val="000000"/>
              </w:rPr>
              <w:t>self-driving-lab-demo v0.6.0</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3DE1FEC9" w14:textId="77777777" w:rsidR="00F02622" w:rsidRPr="00DE0173" w:rsidRDefault="00F02622" w:rsidP="000B72EC">
            <w:pPr>
              <w:rPr>
                <w:color w:val="000000"/>
              </w:rPr>
            </w:pPr>
            <w:r w:rsidRPr="00DE0173">
              <w:rPr>
                <w:color w:val="000000"/>
              </w:rPr>
              <w:t>https://github.com/sparks-baird/self-driving-lab-demo</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21F83C2A" w14:textId="77777777" w:rsidR="00F02622" w:rsidRPr="00DE0173" w:rsidRDefault="00F02622" w:rsidP="000B72EC">
            <w:pPr>
              <w:rPr>
                <w:color w:val="000000"/>
              </w:rPr>
            </w:pPr>
          </w:p>
        </w:tc>
      </w:tr>
      <w:tr w:rsidR="00F01B92" w:rsidRPr="00DE0173" w14:paraId="1C5DEAA8"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77A8A55B" w14:textId="3D6F2250" w:rsidR="00F01B92" w:rsidRPr="00DE0173" w:rsidRDefault="00F01B92" w:rsidP="000B72EC">
            <w:pPr>
              <w:rPr>
                <w:color w:val="000000"/>
              </w:rPr>
            </w:pPr>
            <w:r>
              <w:rPr>
                <w:color w:val="000000"/>
              </w:rPr>
              <w:t>YouTube build tutorial</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1BDC84FA" w14:textId="0CE9E243" w:rsidR="00F01B92" w:rsidRPr="00DE0173" w:rsidRDefault="00F01B92" w:rsidP="000B72EC">
            <w:pPr>
              <w:rPr>
                <w:color w:val="000000"/>
              </w:rPr>
            </w:pPr>
            <w:r w:rsidRPr="00F01B92">
              <w:rPr>
                <w:color w:val="000000"/>
              </w:rPr>
              <w:t>https://youtu.be/GVdfJCsQ8vk</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75E63A77" w14:textId="77777777" w:rsidR="00F01B92" w:rsidRPr="00DE0173" w:rsidRDefault="00F01B92" w:rsidP="000B72EC">
            <w:pPr>
              <w:rPr>
                <w:color w:val="000000"/>
              </w:rPr>
            </w:pPr>
          </w:p>
        </w:tc>
      </w:tr>
      <w:tr w:rsidR="00F02622" w:rsidRPr="00DE0173" w14:paraId="19BB0E9A" w14:textId="77777777" w:rsidTr="000B72EC">
        <w:tc>
          <w:tcPr>
            <w:tcW w:w="0" w:type="auto"/>
            <w:gridSpan w:val="3"/>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78636F8B" w14:textId="77777777" w:rsidR="00F02622" w:rsidRPr="00DE0173" w:rsidRDefault="00F02622" w:rsidP="000B72EC">
            <w:pPr>
              <w:rPr>
                <w:color w:val="000000"/>
              </w:rPr>
            </w:pPr>
            <w:r w:rsidRPr="00DE0173">
              <w:rPr>
                <w:color w:val="000000"/>
              </w:rPr>
              <w:t>Other</w:t>
            </w:r>
          </w:p>
        </w:tc>
      </w:tr>
      <w:tr w:rsidR="00F02622" w:rsidRPr="00DE0173" w14:paraId="5A7EE838"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382BDB06" w14:textId="77777777" w:rsidR="00F02622" w:rsidRPr="00DE0173" w:rsidRDefault="00F02622" w:rsidP="000B72EC">
            <w:pPr>
              <w:rPr>
                <w:color w:val="000000"/>
              </w:rPr>
            </w:pPr>
            <w:r w:rsidRPr="00DE0173">
              <w:rPr>
                <w:color w:val="000000"/>
              </w:rPr>
              <w:t>STEMMA QT AS7341 COLOR SENSOR</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57E4E0C" w14:textId="77777777" w:rsidR="00F02622" w:rsidRPr="00DE0173" w:rsidRDefault="00F02622" w:rsidP="000B72EC">
            <w:pPr>
              <w:rPr>
                <w:color w:val="000000"/>
              </w:rPr>
            </w:pPr>
            <w:r w:rsidRPr="00DE0173">
              <w:rPr>
                <w:color w:val="000000"/>
              </w:rPr>
              <w:t>DigiKey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5984E62B" w14:textId="77777777" w:rsidR="00F02622" w:rsidRPr="00DE0173" w:rsidRDefault="00F02622" w:rsidP="000B72EC">
            <w:pPr>
              <w:rPr>
                <w:color w:val="000000"/>
              </w:rPr>
            </w:pPr>
            <w:r w:rsidRPr="00DE0173">
              <w:rPr>
                <w:color w:val="000000"/>
              </w:rPr>
              <w:t>Cat#1528-4698-ND</w:t>
            </w:r>
          </w:p>
        </w:tc>
      </w:tr>
      <w:tr w:rsidR="00F02622" w:rsidRPr="00DE0173" w14:paraId="1EE80DCE"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519F9C10" w14:textId="77777777" w:rsidR="00F02622" w:rsidRPr="00DE0173" w:rsidRDefault="00F02622" w:rsidP="000B72EC">
            <w:pPr>
              <w:rPr>
                <w:color w:val="000000"/>
              </w:rPr>
            </w:pPr>
            <w:r w:rsidRPr="00DE0173">
              <w:rPr>
                <w:color w:val="000000"/>
              </w:rPr>
              <w:t>4-PIN STEMMA/GROVE - QT/QWIIC 4"</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7332E4FB" w14:textId="77777777" w:rsidR="00F02622" w:rsidRPr="00DE0173" w:rsidRDefault="00F02622" w:rsidP="000B72EC">
            <w:pPr>
              <w:rPr>
                <w:color w:val="000000"/>
              </w:rPr>
            </w:pPr>
            <w:r w:rsidRPr="00DE0173">
              <w:rPr>
                <w:color w:val="000000"/>
              </w:rPr>
              <w:t>DigiKey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28762DB" w14:textId="77777777" w:rsidR="00F02622" w:rsidRPr="00DE0173" w:rsidRDefault="00F02622" w:rsidP="000B72EC">
            <w:pPr>
              <w:rPr>
                <w:color w:val="000000"/>
              </w:rPr>
            </w:pPr>
            <w:r w:rsidRPr="00DE0173">
              <w:rPr>
                <w:color w:val="000000"/>
              </w:rPr>
              <w:t>Cat#1528-4528-ND</w:t>
            </w:r>
          </w:p>
        </w:tc>
      </w:tr>
      <w:tr w:rsidR="00F02622" w:rsidRPr="00DE0173" w14:paraId="47E1C19C"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47664BB0" w14:textId="77777777" w:rsidR="00F02622" w:rsidRPr="00DE0173" w:rsidRDefault="00F02622" w:rsidP="000B72EC">
            <w:pPr>
              <w:rPr>
                <w:color w:val="000000"/>
              </w:rPr>
            </w:pPr>
            <w:r w:rsidRPr="00DE0173">
              <w:rPr>
                <w:color w:val="000000"/>
              </w:rPr>
              <w:t>RASPBERRY PI PICO W</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3A728417" w14:textId="77777777" w:rsidR="00F02622" w:rsidRPr="00DE0173" w:rsidRDefault="00F02622" w:rsidP="000B72EC">
            <w:pPr>
              <w:rPr>
                <w:color w:val="000000"/>
              </w:rPr>
            </w:pPr>
            <w:r w:rsidRPr="00DE0173">
              <w:rPr>
                <w:color w:val="000000"/>
              </w:rPr>
              <w:t>DigiKey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56424870" w14:textId="77777777" w:rsidR="00F02622" w:rsidRPr="00DE0173" w:rsidRDefault="00F02622" w:rsidP="000B72EC">
            <w:pPr>
              <w:rPr>
                <w:color w:val="000000"/>
              </w:rPr>
            </w:pPr>
            <w:r w:rsidRPr="00DE0173">
              <w:rPr>
                <w:color w:val="000000"/>
              </w:rPr>
              <w:t>Cat#2648-SC0918CT-ND</w:t>
            </w:r>
          </w:p>
        </w:tc>
      </w:tr>
      <w:tr w:rsidR="00F02622" w:rsidRPr="00DE0173" w14:paraId="4FC2DB14"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3ACD5E1B" w14:textId="77777777" w:rsidR="00F02622" w:rsidRPr="00DE0173" w:rsidRDefault="00F02622" w:rsidP="000B72EC">
            <w:pPr>
              <w:rPr>
                <w:color w:val="000000"/>
              </w:rPr>
            </w:pPr>
            <w:r w:rsidRPr="00DE0173">
              <w:rPr>
                <w:color w:val="000000"/>
              </w:rPr>
              <w:t>CBL USB2.0 A PLUG-MCR B PLUG 3'</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73A002E1" w14:textId="77777777" w:rsidR="00F02622" w:rsidRPr="00DE0173" w:rsidRDefault="00F02622" w:rsidP="000B72EC">
            <w:pPr>
              <w:rPr>
                <w:color w:val="000000"/>
              </w:rPr>
            </w:pPr>
            <w:r w:rsidRPr="00DE0173">
              <w:rPr>
                <w:color w:val="000000"/>
              </w:rPr>
              <w:t>DigiKey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5C9B601B" w14:textId="77777777" w:rsidR="00F02622" w:rsidRPr="00DE0173" w:rsidRDefault="00F02622" w:rsidP="000B72EC">
            <w:pPr>
              <w:rPr>
                <w:color w:val="000000"/>
              </w:rPr>
            </w:pPr>
            <w:r w:rsidRPr="00DE0173">
              <w:rPr>
                <w:color w:val="000000"/>
              </w:rPr>
              <w:t>Cat#380-1431-ND</w:t>
            </w:r>
          </w:p>
        </w:tc>
      </w:tr>
      <w:tr w:rsidR="00F02622" w:rsidRPr="00DE0173" w14:paraId="1B4E1C42"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15B5DFE" w14:textId="77777777" w:rsidR="00F02622" w:rsidRPr="00DE0173" w:rsidRDefault="00F02622" w:rsidP="000B72EC">
            <w:pPr>
              <w:rPr>
                <w:color w:val="000000"/>
              </w:rPr>
            </w:pPr>
            <w:r w:rsidRPr="00DE0173">
              <w:rPr>
                <w:color w:val="000000"/>
              </w:rPr>
              <w:t>CONN HEADER VERT 20POS 2.54MM</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293196F1" w14:textId="77777777" w:rsidR="00F02622" w:rsidRPr="00DE0173" w:rsidRDefault="00F02622" w:rsidP="000B72EC">
            <w:pPr>
              <w:rPr>
                <w:color w:val="000000"/>
              </w:rPr>
            </w:pPr>
            <w:r w:rsidRPr="00DE0173">
              <w:rPr>
                <w:color w:val="000000"/>
              </w:rPr>
              <w:t>DigiKey (Amphenol CS)</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6E7861D5" w14:textId="77777777" w:rsidR="00F02622" w:rsidRPr="00DE0173" w:rsidRDefault="00F02622" w:rsidP="000B72EC">
            <w:pPr>
              <w:rPr>
                <w:color w:val="000000"/>
              </w:rPr>
            </w:pPr>
            <w:r w:rsidRPr="00DE0173">
              <w:rPr>
                <w:color w:val="000000"/>
              </w:rPr>
              <w:t>Cat#10129378-920001BLF-ND</w:t>
            </w:r>
          </w:p>
        </w:tc>
      </w:tr>
      <w:tr w:rsidR="00F02622" w:rsidRPr="00DE0173" w14:paraId="352F7773"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1E9ED331" w14:textId="77777777" w:rsidR="00F02622" w:rsidRPr="00DE0173" w:rsidRDefault="00F02622" w:rsidP="000B72EC">
            <w:pPr>
              <w:rPr>
                <w:color w:val="000000"/>
              </w:rPr>
            </w:pPr>
            <w:r w:rsidRPr="00DE0173">
              <w:rPr>
                <w:color w:val="000000"/>
              </w:rPr>
              <w:t>MAKER PI PICO BASE (WITHOUT PICO)</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4E18AFA7" w14:textId="77777777" w:rsidR="00F02622" w:rsidRPr="00DE0173" w:rsidRDefault="00F02622" w:rsidP="000B72EC">
            <w:pPr>
              <w:rPr>
                <w:color w:val="000000"/>
              </w:rPr>
            </w:pPr>
            <w:r w:rsidRPr="00DE0173">
              <w:rPr>
                <w:color w:val="000000"/>
              </w:rPr>
              <w:t>DigiKey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241783FE" w14:textId="77777777" w:rsidR="00F02622" w:rsidRPr="00DE0173" w:rsidRDefault="00F02622" w:rsidP="000B72EC">
            <w:pPr>
              <w:rPr>
                <w:color w:val="000000"/>
              </w:rPr>
            </w:pPr>
            <w:r w:rsidRPr="00DE0173">
              <w:rPr>
                <w:color w:val="000000"/>
              </w:rPr>
              <w:t>Cat#3614-MAKER-PI-PICO-NB-ND</w:t>
            </w:r>
          </w:p>
        </w:tc>
      </w:tr>
      <w:tr w:rsidR="00F02622" w:rsidRPr="00DE0173" w14:paraId="3C22DBD9"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790637E3" w14:textId="77777777" w:rsidR="00F02622" w:rsidRPr="00DE0173" w:rsidRDefault="00F02622" w:rsidP="000B72EC">
            <w:pPr>
              <w:rPr>
                <w:color w:val="000000"/>
              </w:rPr>
            </w:pPr>
            <w:r w:rsidRPr="00DE0173">
              <w:rPr>
                <w:color w:val="000000"/>
              </w:rPr>
              <w:t>AC/DC WALL MOUNT ADAPTER 5V 5W</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7E9AF9BF" w14:textId="77777777" w:rsidR="00F02622" w:rsidRPr="00DE0173" w:rsidRDefault="00F02622" w:rsidP="000B72EC">
            <w:pPr>
              <w:rPr>
                <w:color w:val="000000"/>
              </w:rPr>
            </w:pPr>
            <w:r w:rsidRPr="00DE0173">
              <w:rPr>
                <w:color w:val="000000"/>
              </w:rPr>
              <w:t>DigiKey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1A6BFF03" w14:textId="77777777" w:rsidR="00F02622" w:rsidRPr="00DE0173" w:rsidRDefault="00F02622" w:rsidP="000B72EC">
            <w:pPr>
              <w:rPr>
                <w:color w:val="000000"/>
              </w:rPr>
            </w:pPr>
            <w:r w:rsidRPr="00DE0173">
              <w:rPr>
                <w:color w:val="000000"/>
              </w:rPr>
              <w:t>Cat#1470-2768-ND</w:t>
            </w:r>
          </w:p>
        </w:tc>
      </w:tr>
      <w:tr w:rsidR="00F02622" w:rsidRPr="00DE0173" w14:paraId="1BC17B1D"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2058F1CB" w14:textId="22E2BF8A" w:rsidR="00F02622" w:rsidRPr="00DE0173" w:rsidRDefault="00F02622" w:rsidP="000B72EC">
            <w:pPr>
              <w:rPr>
                <w:color w:val="000000"/>
              </w:rPr>
            </w:pPr>
            <w:r w:rsidRPr="00DE0173">
              <w:rPr>
                <w:color w:val="000000"/>
              </w:rPr>
              <w:t xml:space="preserve">HOOK-UP SOLID </w:t>
            </w:r>
            <w:r w:rsidR="004F07EA" w:rsidRPr="00DE0173">
              <w:rPr>
                <w:color w:val="000000"/>
              </w:rPr>
              <w:t>18</w:t>
            </w:r>
            <w:r w:rsidRPr="00DE0173">
              <w:rPr>
                <w:color w:val="000000"/>
              </w:rPr>
              <w:t>AWG BLACK 100'</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F40CA0C" w14:textId="77777777" w:rsidR="00F02622" w:rsidRPr="00DE0173" w:rsidRDefault="00F02622" w:rsidP="000B72EC">
            <w:pPr>
              <w:rPr>
                <w:color w:val="000000"/>
              </w:rPr>
            </w:pPr>
            <w:r w:rsidRPr="00DE0173">
              <w:rPr>
                <w:color w:val="000000"/>
              </w:rPr>
              <w:t>DigiKey (Remington Industries)</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4393E4E8" w14:textId="781A5F5C" w:rsidR="00F02622" w:rsidRPr="00DE0173" w:rsidRDefault="004F07EA" w:rsidP="004F07EA">
            <w:pPr>
              <w:rPr>
                <w:color w:val="000000"/>
              </w:rPr>
            </w:pPr>
            <w:r w:rsidRPr="00DE0173">
              <w:rPr>
                <w:color w:val="000000"/>
              </w:rPr>
              <w:t>Cat#2328-18UL1007SLDBLA-ND</w:t>
            </w:r>
          </w:p>
        </w:tc>
      </w:tr>
      <w:tr w:rsidR="00630235" w:rsidRPr="00DE0173" w14:paraId="39E200A7"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38F8582C" w14:textId="6BFA64DA" w:rsidR="00630235" w:rsidRPr="00DE0173" w:rsidRDefault="00630235" w:rsidP="00630235">
            <w:pPr>
              <w:rPr>
                <w:color w:val="000000"/>
              </w:rPr>
            </w:pPr>
            <w:r w:rsidRPr="00630235">
              <w:rPr>
                <w:color w:val="000000"/>
              </w:rPr>
              <w:t>128MB MICRO SD MEMORY CARD</w:t>
            </w:r>
            <w:r>
              <w:rPr>
                <w:color w:val="000000"/>
              </w:rPr>
              <w:t xml:space="preserve"> (optional)</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2A5B69C0" w14:textId="7E08785E" w:rsidR="00630235" w:rsidRPr="00DE0173" w:rsidRDefault="00630235" w:rsidP="000B72EC">
            <w:pPr>
              <w:rPr>
                <w:color w:val="000000"/>
              </w:rPr>
            </w:pPr>
            <w:r>
              <w:rPr>
                <w:color w:val="000000"/>
              </w:rPr>
              <w:t>DigiKey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FF4B575" w14:textId="2F3FC90E" w:rsidR="00630235" w:rsidRPr="00DE0173" w:rsidRDefault="00630235" w:rsidP="00630235">
            <w:pPr>
              <w:rPr>
                <w:color w:val="000000"/>
              </w:rPr>
            </w:pPr>
            <w:r>
              <w:rPr>
                <w:color w:val="000000"/>
              </w:rPr>
              <w:t>Cat#</w:t>
            </w:r>
            <w:r w:rsidRPr="00630235">
              <w:rPr>
                <w:color w:val="000000"/>
              </w:rPr>
              <w:t>1528-5250-ND</w:t>
            </w:r>
          </w:p>
        </w:tc>
      </w:tr>
    </w:tbl>
    <w:p w14:paraId="7AC00518" w14:textId="77777777" w:rsidR="006804DC" w:rsidRPr="00DE0173" w:rsidRDefault="006804DC" w:rsidP="006804DC"/>
    <w:p w14:paraId="37CD17F2" w14:textId="13509FB2" w:rsidR="00361E70" w:rsidRPr="00DE0173" w:rsidRDefault="000C7E66">
      <w:pPr>
        <w:pStyle w:val="Heading1"/>
        <w:spacing w:before="0"/>
        <w:rPr>
          <w:rFonts w:cstheme="majorHAnsi"/>
          <w:b/>
          <w:bCs/>
          <w:color w:val="4F81BD" w:themeColor="accent1"/>
          <w:sz w:val="20"/>
          <w:szCs w:val="20"/>
        </w:rPr>
      </w:pPr>
      <w:r w:rsidRPr="00DE0173">
        <w:rPr>
          <w:rFonts w:cstheme="majorHAnsi"/>
          <w:color w:val="4F81BD" w:themeColor="accent1"/>
        </w:rPr>
        <w:t>Step-by-</w:t>
      </w:r>
      <w:r w:rsidR="003E0EC4" w:rsidRPr="00DE0173">
        <w:rPr>
          <w:rFonts w:cstheme="majorHAnsi"/>
          <w:color w:val="4F81BD" w:themeColor="accent1"/>
        </w:rPr>
        <w:t>step method details</w:t>
      </w:r>
    </w:p>
    <w:p w14:paraId="75173E9F" w14:textId="77777777" w:rsidR="00DA72C7" w:rsidRPr="00DE0173" w:rsidRDefault="00DA72C7">
      <w:pPr>
        <w:pStyle w:val="Heading2"/>
        <w:spacing w:before="0"/>
        <w:rPr>
          <w:rFonts w:cstheme="majorHAnsi"/>
          <w:color w:val="4F81BD" w:themeColor="accent1"/>
          <w:sz w:val="28"/>
          <w:szCs w:val="28"/>
        </w:rPr>
      </w:pPr>
      <w:bookmarkStart w:id="18" w:name="_[Your_major_step"/>
      <w:bookmarkEnd w:id="18"/>
    </w:p>
    <w:p w14:paraId="28C75BFF" w14:textId="1C3FA7ED" w:rsidR="00361E70" w:rsidRPr="00DE0173" w:rsidRDefault="009F3E6B">
      <w:pPr>
        <w:pStyle w:val="Heading2"/>
        <w:spacing w:before="0"/>
        <w:rPr>
          <w:rFonts w:cstheme="majorHAnsi"/>
          <w:color w:val="4F81BD" w:themeColor="accent1"/>
          <w:sz w:val="28"/>
          <w:szCs w:val="28"/>
        </w:rPr>
      </w:pPr>
      <w:r w:rsidRPr="00DE0173">
        <w:rPr>
          <w:rFonts w:cstheme="majorHAnsi"/>
          <w:color w:val="4F81BD" w:themeColor="accent1"/>
          <w:sz w:val="28"/>
          <w:szCs w:val="28"/>
        </w:rPr>
        <w:t>Hardware Setup</w:t>
      </w:r>
    </w:p>
    <w:p w14:paraId="3F87FB6E" w14:textId="7BCBD58E" w:rsidR="00CA5C45" w:rsidRPr="00DE0173" w:rsidRDefault="00CA5C45">
      <w:pPr>
        <w:rPr>
          <w:rFonts w:asciiTheme="majorHAnsi" w:eastAsia="Arial" w:hAnsiTheme="majorHAnsi" w:cstheme="majorHAnsi"/>
          <w:sz w:val="20"/>
          <w:szCs w:val="20"/>
        </w:rPr>
      </w:pPr>
    </w:p>
    <w:p w14:paraId="5AC01B2E" w14:textId="607B21CC" w:rsidR="00534036" w:rsidRPr="00DE0173" w:rsidRDefault="00534036">
      <w:pPr>
        <w:rPr>
          <w:rFonts w:asciiTheme="majorHAnsi" w:hAnsiTheme="majorHAnsi" w:cstheme="majorHAnsi"/>
          <w:sz w:val="22"/>
          <w:szCs w:val="22"/>
        </w:rPr>
      </w:pPr>
      <w:r w:rsidRPr="00DE0173">
        <w:rPr>
          <w:rFonts w:asciiTheme="majorHAnsi" w:hAnsiTheme="majorHAnsi" w:cstheme="majorHAnsi"/>
          <w:b/>
          <w:bCs/>
          <w:sz w:val="22"/>
          <w:szCs w:val="22"/>
        </w:rPr>
        <w:t xml:space="preserve">Timing: </w:t>
      </w:r>
      <w:r w:rsidR="00681716" w:rsidRPr="00DE0173">
        <w:rPr>
          <w:rFonts w:asciiTheme="majorHAnsi" w:hAnsiTheme="majorHAnsi" w:cstheme="majorHAnsi"/>
          <w:b/>
          <w:bCs/>
          <w:sz w:val="22"/>
          <w:szCs w:val="22"/>
        </w:rPr>
        <w:t>20 min</w:t>
      </w:r>
    </w:p>
    <w:p w14:paraId="16DFA694" w14:textId="77777777" w:rsidR="00534036" w:rsidRPr="00DE0173" w:rsidRDefault="00534036">
      <w:pPr>
        <w:rPr>
          <w:rFonts w:asciiTheme="majorHAnsi" w:hAnsiTheme="majorHAnsi" w:cstheme="majorHAnsi"/>
          <w:b/>
          <w:bCs/>
          <w:sz w:val="22"/>
          <w:szCs w:val="22"/>
        </w:rPr>
      </w:pPr>
    </w:p>
    <w:p w14:paraId="35E621E1" w14:textId="51AE4CD6" w:rsidR="4798CDEC" w:rsidRPr="00DE0173" w:rsidRDefault="00681716">
      <w:pPr>
        <w:rPr>
          <w:rFonts w:asciiTheme="majorHAnsi" w:eastAsia="Arial" w:hAnsiTheme="majorHAnsi" w:cstheme="majorHAnsi"/>
          <w:sz w:val="22"/>
          <w:szCs w:val="22"/>
        </w:rPr>
      </w:pPr>
      <w:commentRangeStart w:id="19"/>
      <w:r w:rsidRPr="00DE0173">
        <w:rPr>
          <w:rFonts w:asciiTheme="majorHAnsi" w:eastAsia="Arial" w:hAnsiTheme="majorHAnsi" w:cstheme="majorHAnsi"/>
          <w:sz w:val="22"/>
          <w:szCs w:val="22"/>
        </w:rPr>
        <w:t>Solder the headers onto the Pico W</w:t>
      </w:r>
      <w:commentRangeEnd w:id="19"/>
      <w:r w:rsidR="006643CF">
        <w:rPr>
          <w:rStyle w:val="CommentReference"/>
        </w:rPr>
        <w:commentReference w:id="19"/>
      </w:r>
      <w:r w:rsidRPr="00DE0173">
        <w:rPr>
          <w:rFonts w:asciiTheme="majorHAnsi" w:eastAsia="Arial" w:hAnsiTheme="majorHAnsi" w:cstheme="majorHAnsi"/>
          <w:sz w:val="22"/>
          <w:szCs w:val="22"/>
        </w:rPr>
        <w:t>, mount the light sensor so that the pinhole is facing the red green blue (RGB) LED, connect the light sensor to the board, and get the microcontroller ready for firmware installation.</w:t>
      </w:r>
    </w:p>
    <w:p w14:paraId="2C963002" w14:textId="18BC78E6" w:rsidR="00681716" w:rsidRPr="00DE0173" w:rsidRDefault="00681716">
      <w:pPr>
        <w:rPr>
          <w:rFonts w:asciiTheme="majorHAnsi" w:eastAsia="Arial" w:hAnsiTheme="majorHAnsi" w:cstheme="majorHAnsi"/>
          <w:sz w:val="22"/>
          <w:szCs w:val="22"/>
        </w:rPr>
      </w:pPr>
    </w:p>
    <w:p w14:paraId="07182E7E" w14:textId="77777777" w:rsidR="00544689" w:rsidRDefault="00681716" w:rsidP="00544689">
      <w:pPr>
        <w:numPr>
          <w:ilvl w:val="0"/>
          <w:numId w:val="30"/>
        </w:numPr>
        <w:tabs>
          <w:tab w:val="num" w:pos="360"/>
        </w:tabs>
        <w:rPr>
          <w:rFonts w:asciiTheme="majorHAnsi" w:eastAsia="Arial" w:hAnsiTheme="majorHAnsi" w:cstheme="majorHAnsi"/>
          <w:sz w:val="22"/>
          <w:szCs w:val="22"/>
        </w:rPr>
      </w:pPr>
      <w:r w:rsidRPr="00DE0173">
        <w:rPr>
          <w:rFonts w:asciiTheme="majorHAnsi" w:eastAsia="Arial" w:hAnsiTheme="majorHAnsi" w:cstheme="majorHAnsi"/>
          <w:sz w:val="22"/>
          <w:szCs w:val="22"/>
        </w:rPr>
        <w:t>Solder headers onto the Pico W</w:t>
      </w:r>
    </w:p>
    <w:p w14:paraId="6330360C" w14:textId="77777777" w:rsidR="00544689" w:rsidRDefault="00681716" w:rsidP="00544689">
      <w:pPr>
        <w:numPr>
          <w:ilvl w:val="1"/>
          <w:numId w:val="30"/>
        </w:numPr>
        <w:rPr>
          <w:rFonts w:asciiTheme="majorHAnsi" w:eastAsia="Arial" w:hAnsiTheme="majorHAnsi" w:cstheme="majorHAnsi"/>
          <w:sz w:val="22"/>
          <w:szCs w:val="22"/>
        </w:rPr>
      </w:pPr>
      <w:r w:rsidRPr="00544689">
        <w:rPr>
          <w:rFonts w:asciiTheme="majorHAnsi" w:eastAsia="Arial" w:hAnsiTheme="majorHAnsi" w:cstheme="majorHAnsi"/>
          <w:sz w:val="22"/>
          <w:szCs w:val="22"/>
        </w:rPr>
        <w:t>Insert the Pico W headers into the Maker Pi Pico base</w:t>
      </w:r>
    </w:p>
    <w:p w14:paraId="0EFC41FF" w14:textId="77777777" w:rsidR="00544689" w:rsidRDefault="00681716" w:rsidP="00544689">
      <w:pPr>
        <w:numPr>
          <w:ilvl w:val="1"/>
          <w:numId w:val="30"/>
        </w:numPr>
        <w:rPr>
          <w:rFonts w:asciiTheme="majorHAnsi" w:eastAsia="Arial" w:hAnsiTheme="majorHAnsi" w:cstheme="majorHAnsi"/>
          <w:sz w:val="22"/>
          <w:szCs w:val="22"/>
        </w:rPr>
      </w:pPr>
      <w:r w:rsidRPr="00544689">
        <w:rPr>
          <w:rFonts w:asciiTheme="majorHAnsi" w:eastAsia="Arial" w:hAnsiTheme="majorHAnsi" w:cstheme="majorHAnsi"/>
          <w:sz w:val="22"/>
          <w:szCs w:val="22"/>
        </w:rPr>
        <w:t>Place the Pico W on top of the headers</w:t>
      </w:r>
    </w:p>
    <w:p w14:paraId="3AFB7685" w14:textId="77777777" w:rsidR="00544689" w:rsidRDefault="00681716" w:rsidP="00544689">
      <w:pPr>
        <w:numPr>
          <w:ilvl w:val="1"/>
          <w:numId w:val="30"/>
        </w:numPr>
        <w:rPr>
          <w:rFonts w:asciiTheme="majorHAnsi" w:eastAsia="Arial" w:hAnsiTheme="majorHAnsi" w:cstheme="majorHAnsi"/>
          <w:sz w:val="22"/>
          <w:szCs w:val="22"/>
        </w:rPr>
      </w:pPr>
      <w:r w:rsidRPr="00544689">
        <w:rPr>
          <w:rFonts w:asciiTheme="majorHAnsi" w:eastAsia="Arial" w:hAnsiTheme="majorHAnsi" w:cstheme="majorHAnsi"/>
          <w:sz w:val="22"/>
          <w:szCs w:val="22"/>
        </w:rPr>
        <w:t>Solder the headers to the Pico W</w:t>
      </w:r>
    </w:p>
    <w:p w14:paraId="63C009ED" w14:textId="77777777" w:rsidR="00544689" w:rsidRDefault="00077ACC" w:rsidP="00544689">
      <w:pPr>
        <w:numPr>
          <w:ilvl w:val="2"/>
          <w:numId w:val="30"/>
        </w:numPr>
        <w:rPr>
          <w:rFonts w:asciiTheme="majorHAnsi" w:eastAsia="Arial" w:hAnsiTheme="majorHAnsi" w:cstheme="majorHAnsi"/>
          <w:sz w:val="22"/>
          <w:szCs w:val="22"/>
        </w:rPr>
      </w:pPr>
      <w:hyperlink r:id="rId22" w:history="1">
        <w:r w:rsidR="00681716" w:rsidRPr="00544689">
          <w:rPr>
            <w:rStyle w:val="Hyperlink"/>
            <w:rFonts w:asciiTheme="majorHAnsi" w:eastAsia="Arial" w:hAnsiTheme="majorHAnsi" w:cstheme="majorHAnsi"/>
            <w:sz w:val="22"/>
            <w:szCs w:val="22"/>
          </w:rPr>
          <w:t>MagPi guide</w:t>
        </w:r>
      </w:hyperlink>
    </w:p>
    <w:p w14:paraId="4EFD6F9D" w14:textId="77777777" w:rsidR="00544689" w:rsidRDefault="00077ACC" w:rsidP="00544689">
      <w:pPr>
        <w:numPr>
          <w:ilvl w:val="2"/>
          <w:numId w:val="30"/>
        </w:numPr>
        <w:rPr>
          <w:rFonts w:asciiTheme="majorHAnsi" w:eastAsia="Arial" w:hAnsiTheme="majorHAnsi" w:cstheme="majorHAnsi"/>
          <w:sz w:val="22"/>
          <w:szCs w:val="22"/>
        </w:rPr>
      </w:pPr>
      <w:hyperlink r:id="rId23" w:history="1">
        <w:r w:rsidR="00681716" w:rsidRPr="00544689">
          <w:rPr>
            <w:rStyle w:val="Hyperlink"/>
            <w:rFonts w:asciiTheme="majorHAnsi" w:eastAsia="Arial" w:hAnsiTheme="majorHAnsi" w:cstheme="majorHAnsi"/>
            <w:sz w:val="22"/>
            <w:szCs w:val="22"/>
          </w:rPr>
          <w:t>Tom's hardware guide</w:t>
        </w:r>
      </w:hyperlink>
    </w:p>
    <w:p w14:paraId="28FC7223" w14:textId="77777777" w:rsidR="00544689" w:rsidRDefault="00077ACC" w:rsidP="00544689">
      <w:pPr>
        <w:numPr>
          <w:ilvl w:val="2"/>
          <w:numId w:val="30"/>
        </w:numPr>
        <w:rPr>
          <w:rFonts w:asciiTheme="majorHAnsi" w:eastAsia="Arial" w:hAnsiTheme="majorHAnsi" w:cstheme="majorHAnsi"/>
          <w:sz w:val="22"/>
          <w:szCs w:val="22"/>
        </w:rPr>
      </w:pPr>
      <w:hyperlink r:id="rId24" w:history="1">
        <w:r w:rsidR="00681716" w:rsidRPr="00544689">
          <w:rPr>
            <w:rStyle w:val="Hyperlink"/>
            <w:rFonts w:asciiTheme="majorHAnsi" w:eastAsia="Arial" w:hAnsiTheme="majorHAnsi" w:cstheme="majorHAnsi"/>
            <w:sz w:val="22"/>
            <w:szCs w:val="22"/>
          </w:rPr>
          <w:t>YouTube video</w:t>
        </w:r>
      </w:hyperlink>
    </w:p>
    <w:p w14:paraId="34B4C01C" w14:textId="77777777" w:rsidR="00544689" w:rsidRDefault="00681716" w:rsidP="00544689">
      <w:pPr>
        <w:numPr>
          <w:ilvl w:val="1"/>
          <w:numId w:val="30"/>
        </w:numPr>
        <w:rPr>
          <w:rFonts w:asciiTheme="majorHAnsi" w:eastAsia="Arial" w:hAnsiTheme="majorHAnsi" w:cstheme="majorHAnsi"/>
          <w:sz w:val="22"/>
          <w:szCs w:val="22"/>
        </w:rPr>
      </w:pPr>
      <w:r w:rsidRPr="00544689">
        <w:rPr>
          <w:rFonts w:asciiTheme="majorHAnsi" w:eastAsia="Arial" w:hAnsiTheme="majorHAnsi" w:cstheme="majorHAnsi"/>
          <w:sz w:val="22"/>
          <w:szCs w:val="22"/>
        </w:rPr>
        <w:t>Remove the Pico W from the Maker Pi Pico base</w:t>
      </w:r>
    </w:p>
    <w:p w14:paraId="2A75D214" w14:textId="77777777" w:rsidR="00544689" w:rsidRDefault="00681716" w:rsidP="00544689">
      <w:pPr>
        <w:numPr>
          <w:ilvl w:val="0"/>
          <w:numId w:val="30"/>
        </w:numPr>
        <w:rPr>
          <w:rFonts w:asciiTheme="majorHAnsi" w:eastAsia="Arial" w:hAnsiTheme="majorHAnsi" w:cstheme="majorHAnsi"/>
          <w:sz w:val="22"/>
          <w:szCs w:val="22"/>
        </w:rPr>
      </w:pPr>
      <w:r w:rsidRPr="00544689">
        <w:rPr>
          <w:rFonts w:asciiTheme="majorHAnsi" w:eastAsia="Arial" w:hAnsiTheme="majorHAnsi" w:cstheme="majorHAnsi"/>
          <w:sz w:val="22"/>
          <w:szCs w:val="22"/>
        </w:rPr>
        <w:t>Prepare 3 feet of sculpting wire (cut with wire cutters or bend until it breaks)</w:t>
      </w:r>
    </w:p>
    <w:p w14:paraId="083AB25B" w14:textId="2CAE0155" w:rsidR="00931288" w:rsidRPr="00544689" w:rsidRDefault="00681716" w:rsidP="00544689">
      <w:pPr>
        <w:numPr>
          <w:ilvl w:val="0"/>
          <w:numId w:val="30"/>
        </w:numPr>
        <w:rPr>
          <w:rFonts w:asciiTheme="majorHAnsi" w:eastAsia="Arial" w:hAnsiTheme="majorHAnsi" w:cstheme="majorHAnsi"/>
          <w:sz w:val="22"/>
          <w:szCs w:val="22"/>
        </w:rPr>
      </w:pPr>
      <w:r w:rsidRPr="00544689">
        <w:rPr>
          <w:rFonts w:asciiTheme="majorHAnsi" w:eastAsia="Arial" w:hAnsiTheme="majorHAnsi" w:cstheme="majorHAnsi"/>
          <w:sz w:val="22"/>
          <w:szCs w:val="22"/>
        </w:rPr>
        <w:t>Thread the sculpting wire through each mounting hole on the Maker Pi Pico base, then twist the wires together near the RGB LED. This setup will allow the position and orientation of the sensor to be both adjustable and steady. Continue twisting until you have 4 to 6 inches of twisted wire, and ensure that there are at least 3 inches of loose, untwisted wire at each end (the leftover, untwisted wire will be threaded through the mounting holes of the light sensor in the next step). For reference, a diagram is also</w:t>
      </w:r>
      <w:r w:rsidR="006D28C3" w:rsidRPr="00544689">
        <w:rPr>
          <w:rFonts w:asciiTheme="majorHAnsi" w:eastAsia="Arial" w:hAnsiTheme="majorHAnsi" w:cstheme="majorHAnsi"/>
          <w:sz w:val="22"/>
          <w:szCs w:val="22"/>
        </w:rPr>
        <w:t xml:space="preserve"> included</w:t>
      </w:r>
      <w:r w:rsidRPr="00544689">
        <w:rPr>
          <w:rFonts w:asciiTheme="majorHAnsi" w:eastAsia="Arial" w:hAnsiTheme="majorHAnsi" w:cstheme="majorHAnsi"/>
          <w:sz w:val="22"/>
          <w:szCs w:val="22"/>
        </w:rPr>
        <w:t xml:space="preserve"> below.</w:t>
      </w:r>
      <w:r w:rsidRPr="00DE0173">
        <w:rPr>
          <w:rFonts w:asciiTheme="majorHAnsi" w:eastAsia="Arial" w:hAnsiTheme="majorHAnsi" w:cstheme="majorHAnsi"/>
          <w:noProof/>
          <w:sz w:val="22"/>
          <w:szCs w:val="22"/>
        </w:rPr>
        <w:drawing>
          <wp:inline distT="0" distB="0" distL="0" distR="0" wp14:anchorId="51B807B0" wp14:editId="07C95823">
            <wp:extent cx="5219700" cy="5382958"/>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21193" cy="5384498"/>
                    </a:xfrm>
                    <a:prstGeom prst="rect">
                      <a:avLst/>
                    </a:prstGeom>
                    <a:noFill/>
                    <a:ln>
                      <a:noFill/>
                    </a:ln>
                  </pic:spPr>
                </pic:pic>
              </a:graphicData>
            </a:graphic>
          </wp:inline>
        </w:drawing>
      </w:r>
    </w:p>
    <w:p w14:paraId="4ED90BA0" w14:textId="21746995" w:rsidR="00931288" w:rsidRPr="00DE0173" w:rsidRDefault="00931288" w:rsidP="00931288">
      <w:pPr>
        <w:pStyle w:val="Caption"/>
      </w:pPr>
      <w:bookmarkStart w:id="20" w:name="_Ref122437278"/>
      <w:r w:rsidRPr="00DE0173">
        <w:t xml:space="preserve">Figure </w:t>
      </w:r>
      <w:r w:rsidR="00077ACC">
        <w:fldChar w:fldCharType="begin"/>
      </w:r>
      <w:r w:rsidR="00077ACC">
        <w:instrText xml:space="preserve"> SEQ Figure \* ARABIC </w:instrText>
      </w:r>
      <w:r w:rsidR="00077ACC">
        <w:fldChar w:fldCharType="separate"/>
      </w:r>
      <w:r w:rsidR="00BF30F7">
        <w:rPr>
          <w:noProof/>
        </w:rPr>
        <w:t>2</w:t>
      </w:r>
      <w:r w:rsidR="00077ACC">
        <w:rPr>
          <w:noProof/>
        </w:rPr>
        <w:fldChar w:fldCharType="end"/>
      </w:r>
      <w:bookmarkEnd w:id="20"/>
    </w:p>
    <w:p w14:paraId="5E154DD5" w14:textId="77777777" w:rsidR="00931288" w:rsidRPr="00DE0173" w:rsidRDefault="00681716" w:rsidP="000942DF">
      <w:pPr>
        <w:keepNext/>
        <w:ind w:left="720"/>
      </w:pPr>
      <w:r w:rsidRPr="00DE0173">
        <w:rPr>
          <w:rFonts w:asciiTheme="majorHAnsi" w:eastAsia="Arial" w:hAnsiTheme="majorHAnsi" w:cstheme="majorHAnsi"/>
          <w:noProof/>
          <w:sz w:val="22"/>
          <w:szCs w:val="22"/>
        </w:rPr>
        <w:drawing>
          <wp:inline distT="0" distB="0" distL="0" distR="0" wp14:anchorId="1C0BC96D" wp14:editId="1F3DFC91">
            <wp:extent cx="5288280" cy="4048333"/>
            <wp:effectExtent l="0" t="0" r="762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91733" cy="4050976"/>
                    </a:xfrm>
                    <a:prstGeom prst="rect">
                      <a:avLst/>
                    </a:prstGeom>
                    <a:noFill/>
                    <a:ln>
                      <a:noFill/>
                    </a:ln>
                  </pic:spPr>
                </pic:pic>
              </a:graphicData>
            </a:graphic>
          </wp:inline>
        </w:drawing>
      </w:r>
    </w:p>
    <w:p w14:paraId="397FE5D4" w14:textId="3ACF876E" w:rsidR="00681716" w:rsidRPr="00DE0173" w:rsidRDefault="00931288" w:rsidP="00931288">
      <w:pPr>
        <w:pStyle w:val="Caption"/>
        <w:rPr>
          <w:rFonts w:asciiTheme="majorHAnsi" w:eastAsia="Arial" w:hAnsiTheme="majorHAnsi" w:cstheme="majorHAnsi"/>
          <w:sz w:val="22"/>
          <w:szCs w:val="22"/>
        </w:rPr>
      </w:pPr>
      <w:bookmarkStart w:id="21" w:name="_Ref122437283"/>
      <w:r w:rsidRPr="00DE0173">
        <w:t xml:space="preserve">Figure </w:t>
      </w:r>
      <w:r w:rsidR="00077ACC">
        <w:fldChar w:fldCharType="begin"/>
      </w:r>
      <w:r w:rsidR="00077ACC">
        <w:instrText xml:space="preserve"> SEQ Figure \* ARABIC </w:instrText>
      </w:r>
      <w:r w:rsidR="00077ACC">
        <w:fldChar w:fldCharType="separate"/>
      </w:r>
      <w:r w:rsidR="00BF30F7">
        <w:rPr>
          <w:noProof/>
        </w:rPr>
        <w:t>3</w:t>
      </w:r>
      <w:r w:rsidR="00077ACC">
        <w:rPr>
          <w:noProof/>
        </w:rPr>
        <w:fldChar w:fldCharType="end"/>
      </w:r>
      <w:bookmarkEnd w:id="21"/>
    </w:p>
    <w:p w14:paraId="7AA0D2C6" w14:textId="4796228C" w:rsidR="00681716" w:rsidRPr="00DE0173" w:rsidRDefault="00681716" w:rsidP="000942DF">
      <w:pPr>
        <w:numPr>
          <w:ilvl w:val="0"/>
          <w:numId w:val="30"/>
        </w:numPr>
        <w:tabs>
          <w:tab w:val="num" w:pos="360"/>
        </w:tabs>
        <w:rPr>
          <w:rFonts w:asciiTheme="majorHAnsi" w:eastAsia="Arial" w:hAnsiTheme="majorHAnsi" w:cstheme="majorHAnsi"/>
          <w:sz w:val="22"/>
          <w:szCs w:val="22"/>
        </w:rPr>
      </w:pPr>
      <w:r w:rsidRPr="00DE0173">
        <w:rPr>
          <w:rFonts w:asciiTheme="majorHAnsi" w:eastAsia="Arial" w:hAnsiTheme="majorHAnsi" w:cstheme="majorHAnsi"/>
          <w:sz w:val="22"/>
          <w:szCs w:val="22"/>
        </w:rPr>
        <w:t xml:space="preserve">Thread the same sculpting wire through the AS7341 light </w:t>
      </w:r>
      <w:r w:rsidR="006D28C3" w:rsidRPr="00DE0173">
        <w:rPr>
          <w:rFonts w:asciiTheme="majorHAnsi" w:eastAsia="Arial" w:hAnsiTheme="majorHAnsi" w:cstheme="majorHAnsi"/>
          <w:sz w:val="22"/>
          <w:szCs w:val="22"/>
        </w:rPr>
        <w:t>sensor and</w:t>
      </w:r>
      <w:r w:rsidRPr="00DE0173">
        <w:rPr>
          <w:rFonts w:asciiTheme="majorHAnsi" w:eastAsia="Arial" w:hAnsiTheme="majorHAnsi" w:cstheme="majorHAnsi"/>
          <w:sz w:val="22"/>
          <w:szCs w:val="22"/>
        </w:rPr>
        <w:t xml:space="preserve"> position the sensor so the pinhole is facing approximately 3 to 4 inches away from the RGB LED.</w:t>
      </w:r>
      <w:r w:rsidRPr="00DE0173">
        <w:rPr>
          <w:rFonts w:asciiTheme="majorHAnsi" w:eastAsia="Arial" w:hAnsiTheme="majorHAnsi" w:cstheme="majorHAnsi"/>
          <w:sz w:val="22"/>
          <w:szCs w:val="22"/>
        </w:rPr>
        <w:br/>
      </w:r>
    </w:p>
    <w:p w14:paraId="554A9D87" w14:textId="77777777" w:rsidR="00931288" w:rsidRPr="00DE0173" w:rsidRDefault="00681716" w:rsidP="00931288">
      <w:pPr>
        <w:keepNext/>
      </w:pPr>
      <w:r w:rsidRPr="00DE0173">
        <w:rPr>
          <w:rFonts w:asciiTheme="majorHAnsi" w:eastAsia="Arial" w:hAnsiTheme="majorHAnsi" w:cstheme="majorHAnsi"/>
          <w:noProof/>
          <w:sz w:val="22"/>
          <w:szCs w:val="22"/>
        </w:rPr>
        <w:drawing>
          <wp:inline distT="0" distB="0" distL="0" distR="0" wp14:anchorId="0B3B0FF3" wp14:editId="10468EBE">
            <wp:extent cx="5715000" cy="4838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6074" cy="4839659"/>
                    </a:xfrm>
                    <a:prstGeom prst="rect">
                      <a:avLst/>
                    </a:prstGeom>
                    <a:noFill/>
                    <a:ln>
                      <a:noFill/>
                    </a:ln>
                  </pic:spPr>
                </pic:pic>
              </a:graphicData>
            </a:graphic>
          </wp:inline>
        </w:drawing>
      </w:r>
    </w:p>
    <w:p w14:paraId="06C2F131" w14:textId="45CAB02D" w:rsidR="00681716" w:rsidRPr="00DE0173" w:rsidRDefault="00931288" w:rsidP="00931288">
      <w:pPr>
        <w:pStyle w:val="Caption"/>
        <w:rPr>
          <w:rFonts w:asciiTheme="majorHAnsi" w:eastAsia="Arial" w:hAnsiTheme="majorHAnsi" w:cstheme="majorHAnsi"/>
          <w:sz w:val="22"/>
          <w:szCs w:val="22"/>
        </w:rPr>
      </w:pPr>
      <w:bookmarkStart w:id="22" w:name="_Ref122437290"/>
      <w:r w:rsidRPr="00DE0173">
        <w:t xml:space="preserve">Figure </w:t>
      </w:r>
      <w:r w:rsidR="00077ACC">
        <w:fldChar w:fldCharType="begin"/>
      </w:r>
      <w:r w:rsidR="00077ACC">
        <w:instrText xml:space="preserve"> SEQ Figure \* ARABIC </w:instrText>
      </w:r>
      <w:r w:rsidR="00077ACC">
        <w:fldChar w:fldCharType="separate"/>
      </w:r>
      <w:r w:rsidR="00BF30F7">
        <w:rPr>
          <w:noProof/>
        </w:rPr>
        <w:t>4</w:t>
      </w:r>
      <w:r w:rsidR="00077ACC">
        <w:rPr>
          <w:noProof/>
        </w:rPr>
        <w:fldChar w:fldCharType="end"/>
      </w:r>
      <w:bookmarkEnd w:id="22"/>
    </w:p>
    <w:p w14:paraId="601D7B72" w14:textId="77777777" w:rsidR="00931288" w:rsidRPr="00DE0173" w:rsidRDefault="00681716" w:rsidP="000942DF">
      <w:pPr>
        <w:keepNext/>
        <w:numPr>
          <w:ilvl w:val="0"/>
          <w:numId w:val="30"/>
        </w:numPr>
        <w:tabs>
          <w:tab w:val="num" w:pos="360"/>
        </w:tabs>
      </w:pPr>
      <w:r w:rsidRPr="00DE0173">
        <w:rPr>
          <w:rFonts w:asciiTheme="majorHAnsi" w:eastAsia="Arial" w:hAnsiTheme="majorHAnsi" w:cstheme="majorHAnsi"/>
          <w:sz w:val="22"/>
          <w:szCs w:val="22"/>
        </w:rPr>
        <w:t>Connect the Grove/Stemma-QT connector into Grove port 6 (GP26&amp;27) and the AS7341, insert the Pico W, and while holding the BOOTSEL button, connect the Pico W to the computer.</w:t>
      </w:r>
      <w:r w:rsidRPr="00DE0173">
        <w:rPr>
          <w:rFonts w:asciiTheme="majorHAnsi" w:eastAsia="Arial" w:hAnsiTheme="majorHAnsi" w:cstheme="majorHAnsi"/>
          <w:noProof/>
          <w:sz w:val="22"/>
          <w:szCs w:val="22"/>
        </w:rPr>
        <w:drawing>
          <wp:inline distT="0" distB="0" distL="0" distR="0" wp14:anchorId="73DF9D57" wp14:editId="221073DF">
            <wp:extent cx="5227320" cy="4394973"/>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32239" cy="4399109"/>
                    </a:xfrm>
                    <a:prstGeom prst="rect">
                      <a:avLst/>
                    </a:prstGeom>
                    <a:noFill/>
                    <a:ln>
                      <a:noFill/>
                    </a:ln>
                  </pic:spPr>
                </pic:pic>
              </a:graphicData>
            </a:graphic>
          </wp:inline>
        </w:drawing>
      </w:r>
    </w:p>
    <w:p w14:paraId="7FAB90A1" w14:textId="23CED46C" w:rsidR="00681716" w:rsidRPr="00DE0173" w:rsidRDefault="00931288" w:rsidP="00931288">
      <w:pPr>
        <w:pStyle w:val="Caption"/>
        <w:rPr>
          <w:rFonts w:asciiTheme="majorHAnsi" w:eastAsia="Arial" w:hAnsiTheme="majorHAnsi" w:cstheme="majorHAnsi"/>
          <w:sz w:val="22"/>
          <w:szCs w:val="22"/>
        </w:rPr>
      </w:pPr>
      <w:bookmarkStart w:id="23" w:name="_Ref122437293"/>
      <w:r w:rsidRPr="00DE0173">
        <w:t xml:space="preserve">Figure </w:t>
      </w:r>
      <w:r w:rsidR="00077ACC">
        <w:fldChar w:fldCharType="begin"/>
      </w:r>
      <w:r w:rsidR="00077ACC">
        <w:instrText xml:space="preserve"> SEQ Figure \* ARABIC </w:instrText>
      </w:r>
      <w:r w:rsidR="00077ACC">
        <w:fldChar w:fldCharType="separate"/>
      </w:r>
      <w:r w:rsidR="00BF30F7">
        <w:rPr>
          <w:noProof/>
        </w:rPr>
        <w:t>5</w:t>
      </w:r>
      <w:r w:rsidR="00077ACC">
        <w:rPr>
          <w:noProof/>
        </w:rPr>
        <w:fldChar w:fldCharType="end"/>
      </w:r>
      <w:bookmarkEnd w:id="23"/>
    </w:p>
    <w:p w14:paraId="670613BA" w14:textId="2F7C01CF" w:rsidR="33450914" w:rsidRPr="00DE0173" w:rsidRDefault="00681716">
      <w:pPr>
        <w:pStyle w:val="Heading2"/>
        <w:spacing w:before="0"/>
        <w:rPr>
          <w:rFonts w:cstheme="majorHAnsi"/>
          <w:color w:val="4F81BD" w:themeColor="accent1"/>
          <w:sz w:val="28"/>
          <w:szCs w:val="28"/>
        </w:rPr>
      </w:pPr>
      <w:bookmarkStart w:id="24" w:name="_[Your_major_step_1"/>
      <w:bookmarkStart w:id="25" w:name="_Ref122439596"/>
      <w:bookmarkEnd w:id="24"/>
      <w:commentRangeStart w:id="26"/>
      <w:r w:rsidRPr="00DE0173">
        <w:rPr>
          <w:rFonts w:cstheme="majorHAnsi"/>
          <w:color w:val="4F81BD" w:themeColor="accent1"/>
          <w:sz w:val="28"/>
          <w:szCs w:val="28"/>
        </w:rPr>
        <w:t>Software Setup</w:t>
      </w:r>
      <w:bookmarkEnd w:id="25"/>
      <w:r w:rsidR="7629A4E0" w:rsidRPr="00DE0173">
        <w:rPr>
          <w:rFonts w:cstheme="majorHAnsi"/>
          <w:color w:val="4F81BD" w:themeColor="accent1"/>
          <w:sz w:val="28"/>
          <w:szCs w:val="28"/>
        </w:rPr>
        <w:t xml:space="preserve">  </w:t>
      </w:r>
      <w:commentRangeEnd w:id="26"/>
      <w:r w:rsidR="00007B48">
        <w:rPr>
          <w:rStyle w:val="CommentReference"/>
          <w:rFonts w:asciiTheme="minorHAnsi" w:eastAsiaTheme="minorEastAsia" w:hAnsiTheme="minorHAnsi" w:cstheme="minorBidi"/>
          <w:color w:val="auto"/>
        </w:rPr>
        <w:commentReference w:id="26"/>
      </w:r>
    </w:p>
    <w:p w14:paraId="5B7E92E4" w14:textId="77777777" w:rsidR="00CA5C45" w:rsidRPr="00DE0173" w:rsidRDefault="00CA5C45">
      <w:pPr>
        <w:rPr>
          <w:rFonts w:asciiTheme="majorHAnsi" w:eastAsia="Arial" w:hAnsiTheme="majorHAnsi" w:cstheme="majorHAnsi"/>
          <w:sz w:val="20"/>
          <w:szCs w:val="20"/>
        </w:rPr>
      </w:pPr>
    </w:p>
    <w:p w14:paraId="024A9294" w14:textId="7E99B917" w:rsidR="00534036" w:rsidRPr="00DE0173" w:rsidRDefault="00534036">
      <w:pPr>
        <w:rPr>
          <w:rFonts w:asciiTheme="majorHAnsi" w:hAnsiTheme="majorHAnsi" w:cstheme="majorHAnsi"/>
          <w:sz w:val="22"/>
          <w:szCs w:val="22"/>
        </w:rPr>
      </w:pPr>
      <w:r w:rsidRPr="00DE0173">
        <w:rPr>
          <w:rFonts w:asciiTheme="majorHAnsi" w:hAnsiTheme="majorHAnsi" w:cstheme="majorHAnsi"/>
          <w:b/>
          <w:bCs/>
          <w:sz w:val="22"/>
          <w:szCs w:val="22"/>
        </w:rPr>
        <w:t xml:space="preserve">Timing: </w:t>
      </w:r>
      <w:r w:rsidR="00681716" w:rsidRPr="00DE0173">
        <w:rPr>
          <w:rFonts w:asciiTheme="majorHAnsi" w:hAnsiTheme="majorHAnsi" w:cstheme="majorHAnsi"/>
          <w:b/>
          <w:bCs/>
          <w:sz w:val="22"/>
          <w:szCs w:val="22"/>
        </w:rPr>
        <w:t>20 min</w:t>
      </w:r>
    </w:p>
    <w:p w14:paraId="2E86D74B" w14:textId="77777777" w:rsidR="00534036" w:rsidRPr="00DE0173" w:rsidRDefault="00534036">
      <w:pPr>
        <w:rPr>
          <w:rFonts w:asciiTheme="majorHAnsi" w:eastAsia="Arial" w:hAnsiTheme="majorHAnsi" w:cstheme="majorHAnsi"/>
          <w:sz w:val="22"/>
          <w:szCs w:val="22"/>
        </w:rPr>
      </w:pPr>
    </w:p>
    <w:p w14:paraId="527C55B6" w14:textId="1449612B" w:rsidR="000B303D" w:rsidRPr="00DE0173" w:rsidRDefault="006418BE">
      <w:pPr>
        <w:rPr>
          <w:rFonts w:asciiTheme="majorHAnsi" w:eastAsia="Arial" w:hAnsiTheme="majorHAnsi" w:cstheme="majorHAnsi"/>
          <w:sz w:val="22"/>
          <w:szCs w:val="22"/>
        </w:rPr>
      </w:pPr>
      <w:r w:rsidRPr="00DE0173">
        <w:rPr>
          <w:rFonts w:asciiTheme="majorHAnsi" w:eastAsia="Arial" w:hAnsiTheme="majorHAnsi" w:cstheme="majorHAnsi"/>
          <w:sz w:val="22"/>
          <w:szCs w:val="22"/>
        </w:rPr>
        <w:t>Install the MicroPython firmware onto the Pico W microcontroller, enter the WiFi credentials, and upload the source code files.</w:t>
      </w:r>
    </w:p>
    <w:p w14:paraId="5E217AF9" w14:textId="77777777" w:rsidR="006418BE" w:rsidRPr="00DE0173" w:rsidRDefault="006418BE">
      <w:pPr>
        <w:rPr>
          <w:rFonts w:asciiTheme="majorHAnsi" w:eastAsia="Arial" w:hAnsiTheme="majorHAnsi" w:cstheme="majorHAnsi"/>
          <w:sz w:val="22"/>
          <w:szCs w:val="22"/>
        </w:rPr>
      </w:pPr>
    </w:p>
    <w:p w14:paraId="58C1BEA1" w14:textId="77777777" w:rsidR="000B303D" w:rsidRPr="00DE0173" w:rsidRDefault="000B303D" w:rsidP="000942DF">
      <w:pPr>
        <w:numPr>
          <w:ilvl w:val="0"/>
          <w:numId w:val="38"/>
        </w:numPr>
        <w:tabs>
          <w:tab w:val="clear" w:pos="720"/>
        </w:tabs>
        <w:rPr>
          <w:rFonts w:asciiTheme="majorHAnsi" w:eastAsia="Arial" w:hAnsiTheme="majorHAnsi" w:cstheme="majorHAnsi"/>
          <w:sz w:val="22"/>
          <w:szCs w:val="22"/>
        </w:rPr>
      </w:pPr>
      <w:r w:rsidRPr="00DE0173">
        <w:rPr>
          <w:rFonts w:asciiTheme="majorHAnsi" w:eastAsia="Arial" w:hAnsiTheme="majorHAnsi" w:cstheme="majorHAnsi"/>
          <w:sz w:val="22"/>
          <w:szCs w:val="22"/>
        </w:rPr>
        <w:t>Download and install </w:t>
      </w:r>
      <w:hyperlink r:id="rId29" w:history="1">
        <w:r w:rsidRPr="00DE0173">
          <w:rPr>
            <w:rStyle w:val="Hyperlink"/>
            <w:rFonts w:asciiTheme="majorHAnsi" w:eastAsia="Arial" w:hAnsiTheme="majorHAnsi" w:cstheme="majorHAnsi"/>
            <w:sz w:val="22"/>
            <w:szCs w:val="22"/>
          </w:rPr>
          <w:t>Thonny</w:t>
        </w:r>
      </w:hyperlink>
      <w:r w:rsidRPr="00DE0173">
        <w:rPr>
          <w:rFonts w:asciiTheme="majorHAnsi" w:eastAsia="Arial" w:hAnsiTheme="majorHAnsi" w:cstheme="majorHAnsi"/>
          <w:sz w:val="22"/>
          <w:szCs w:val="22"/>
        </w:rPr>
        <w:t>, a Python IDE with native support for microcontrollers. Choose the platform appropriate for you (in my case, this is Windows 64-bit, Python 3.10). When installing, use the default settings: "Standard (default)".</w:t>
      </w:r>
    </w:p>
    <w:p w14:paraId="1F5D6BB8" w14:textId="77777777" w:rsidR="00931288" w:rsidRPr="00DE0173" w:rsidRDefault="000B303D" w:rsidP="000942DF">
      <w:pPr>
        <w:keepNext/>
        <w:numPr>
          <w:ilvl w:val="0"/>
          <w:numId w:val="38"/>
        </w:numPr>
        <w:tabs>
          <w:tab w:val="clear" w:pos="720"/>
          <w:tab w:val="num" w:pos="360"/>
        </w:tabs>
      </w:pPr>
      <w:r w:rsidRPr="00DE0173">
        <w:rPr>
          <w:rFonts w:asciiTheme="majorHAnsi" w:eastAsia="Arial" w:hAnsiTheme="majorHAnsi" w:cstheme="majorHAnsi"/>
          <w:sz w:val="22"/>
          <w:szCs w:val="22"/>
        </w:rPr>
        <w:t>Click on the lower-right dropdown and click "Install MicroPython"</w:t>
      </w:r>
      <w:r w:rsidRPr="00DE0173">
        <w:rPr>
          <w:rFonts w:asciiTheme="majorHAnsi" w:eastAsia="Arial" w:hAnsiTheme="majorHAnsi" w:cstheme="majorHAnsi"/>
          <w:noProof/>
          <w:sz w:val="22"/>
          <w:szCs w:val="22"/>
        </w:rPr>
        <w:drawing>
          <wp:inline distT="0" distB="0" distL="0" distR="0" wp14:anchorId="4C3AAA92" wp14:editId="2E17B917">
            <wp:extent cx="1653540" cy="946509"/>
            <wp:effectExtent l="0" t="0" r="3810" b="6350"/>
            <wp:docPr id="2073665696" name="Picture 20736656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6" name="Picture 2073665696" descr="Graphical user interface, text, application, email&#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56817" cy="948385"/>
                    </a:xfrm>
                    <a:prstGeom prst="rect">
                      <a:avLst/>
                    </a:prstGeom>
                    <a:noFill/>
                    <a:ln>
                      <a:noFill/>
                    </a:ln>
                  </pic:spPr>
                </pic:pic>
              </a:graphicData>
            </a:graphic>
          </wp:inline>
        </w:drawing>
      </w:r>
    </w:p>
    <w:p w14:paraId="5DFA2CE3" w14:textId="4E8CB945" w:rsidR="00931288" w:rsidRPr="00DE0173" w:rsidRDefault="00931288" w:rsidP="00931288">
      <w:pPr>
        <w:pStyle w:val="Caption"/>
      </w:pPr>
      <w:bookmarkStart w:id="27" w:name="_Ref122437297"/>
      <w:r w:rsidRPr="00DE0173">
        <w:t xml:space="preserve">Figure </w:t>
      </w:r>
      <w:r w:rsidR="00077ACC">
        <w:fldChar w:fldCharType="begin"/>
      </w:r>
      <w:r w:rsidR="00077ACC">
        <w:instrText xml:space="preserve"> SEQ Figure \* ARABIC </w:instrText>
      </w:r>
      <w:r w:rsidR="00077ACC">
        <w:fldChar w:fldCharType="separate"/>
      </w:r>
      <w:r w:rsidR="00BF30F7">
        <w:rPr>
          <w:noProof/>
        </w:rPr>
        <w:t>6</w:t>
      </w:r>
      <w:r w:rsidR="00077ACC">
        <w:rPr>
          <w:noProof/>
        </w:rPr>
        <w:fldChar w:fldCharType="end"/>
      </w:r>
      <w:bookmarkEnd w:id="27"/>
    </w:p>
    <w:p w14:paraId="2D7D5386" w14:textId="6606D925" w:rsidR="00931288" w:rsidRPr="00DE0173" w:rsidRDefault="000B303D" w:rsidP="000942DF">
      <w:pPr>
        <w:keepNext/>
        <w:numPr>
          <w:ilvl w:val="0"/>
          <w:numId w:val="38"/>
        </w:numPr>
        <w:tabs>
          <w:tab w:val="clear" w:pos="720"/>
          <w:tab w:val="num" w:pos="360"/>
        </w:tabs>
      </w:pPr>
      <w:r w:rsidRPr="00DE0173">
        <w:rPr>
          <w:rFonts w:asciiTheme="majorHAnsi" w:eastAsia="Arial" w:hAnsiTheme="majorHAnsi" w:cstheme="majorHAnsi"/>
          <w:sz w:val="22"/>
          <w:szCs w:val="22"/>
        </w:rPr>
        <w:t>Choose "Micro</w:t>
      </w:r>
      <w:r w:rsidR="006D28C3" w:rsidRPr="00DE0173">
        <w:rPr>
          <w:rFonts w:asciiTheme="majorHAnsi" w:eastAsia="Arial" w:hAnsiTheme="majorHAnsi" w:cstheme="majorHAnsi"/>
          <w:sz w:val="22"/>
          <w:szCs w:val="22"/>
        </w:rPr>
        <w:t>P</w:t>
      </w:r>
      <w:r w:rsidRPr="00DE0173">
        <w:rPr>
          <w:rFonts w:asciiTheme="majorHAnsi" w:eastAsia="Arial" w:hAnsiTheme="majorHAnsi" w:cstheme="majorHAnsi"/>
          <w:sz w:val="22"/>
          <w:szCs w:val="22"/>
        </w:rPr>
        <w:t>ython variant: Raspberry Pi - Pico W / Pico WH" and click install</w:t>
      </w:r>
      <w:r w:rsidRPr="00DE0173">
        <w:rPr>
          <w:rFonts w:asciiTheme="majorHAnsi" w:eastAsia="Arial" w:hAnsiTheme="majorHAnsi" w:cstheme="majorHAnsi"/>
          <w:noProof/>
          <w:sz w:val="22"/>
          <w:szCs w:val="22"/>
        </w:rPr>
        <w:drawing>
          <wp:inline distT="0" distB="0" distL="0" distR="0" wp14:anchorId="1DE57651" wp14:editId="03BEF712">
            <wp:extent cx="4175760" cy="3795528"/>
            <wp:effectExtent l="0" t="0" r="0" b="0"/>
            <wp:docPr id="2073665694" name="Picture 20736656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4" name="Picture 2073665694" descr="Graphical user interface, text, application, email&#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77481" cy="3797092"/>
                    </a:xfrm>
                    <a:prstGeom prst="rect">
                      <a:avLst/>
                    </a:prstGeom>
                    <a:noFill/>
                    <a:ln>
                      <a:noFill/>
                    </a:ln>
                  </pic:spPr>
                </pic:pic>
              </a:graphicData>
            </a:graphic>
          </wp:inline>
        </w:drawing>
      </w:r>
    </w:p>
    <w:p w14:paraId="70F41D95" w14:textId="29C2C2EF" w:rsidR="000B303D" w:rsidRPr="00DE0173" w:rsidRDefault="00931288" w:rsidP="00931288">
      <w:pPr>
        <w:pStyle w:val="Caption"/>
        <w:rPr>
          <w:rFonts w:asciiTheme="majorHAnsi" w:eastAsia="Arial" w:hAnsiTheme="majorHAnsi" w:cstheme="majorHAnsi"/>
          <w:sz w:val="22"/>
          <w:szCs w:val="22"/>
        </w:rPr>
      </w:pPr>
      <w:bookmarkStart w:id="28" w:name="_Ref122437300"/>
      <w:r w:rsidRPr="00DE0173">
        <w:t xml:space="preserve">Figure </w:t>
      </w:r>
      <w:r w:rsidR="00077ACC">
        <w:fldChar w:fldCharType="begin"/>
      </w:r>
      <w:r w:rsidR="00077ACC">
        <w:instrText xml:space="preserve"> SEQ Figure \* ARABIC </w:instrText>
      </w:r>
      <w:r w:rsidR="00077ACC">
        <w:fldChar w:fldCharType="separate"/>
      </w:r>
      <w:r w:rsidR="00BF30F7">
        <w:rPr>
          <w:noProof/>
        </w:rPr>
        <w:t>7</w:t>
      </w:r>
      <w:r w:rsidR="00077ACC">
        <w:rPr>
          <w:noProof/>
        </w:rPr>
        <w:fldChar w:fldCharType="end"/>
      </w:r>
      <w:bookmarkEnd w:id="28"/>
    </w:p>
    <w:p w14:paraId="277A6D26" w14:textId="77777777" w:rsidR="00931288" w:rsidRPr="00DE0173" w:rsidRDefault="000B303D" w:rsidP="000942DF">
      <w:pPr>
        <w:keepNext/>
        <w:numPr>
          <w:ilvl w:val="0"/>
          <w:numId w:val="38"/>
        </w:numPr>
        <w:tabs>
          <w:tab w:val="clear" w:pos="720"/>
          <w:tab w:val="num" w:pos="360"/>
        </w:tabs>
      </w:pPr>
      <w:r w:rsidRPr="00DE0173">
        <w:rPr>
          <w:rFonts w:asciiTheme="majorHAnsi" w:eastAsia="Arial" w:hAnsiTheme="majorHAnsi" w:cstheme="majorHAnsi"/>
          <w:sz w:val="22"/>
          <w:szCs w:val="22"/>
        </w:rPr>
        <w:t>Change the interpreter from Local Python 3 to MicroPython (Raspberry Pi Pico)</w:t>
      </w:r>
      <w:r w:rsidRPr="00DE0173">
        <w:rPr>
          <w:rFonts w:asciiTheme="majorHAnsi" w:eastAsia="Arial" w:hAnsiTheme="majorHAnsi" w:cstheme="majorHAnsi"/>
          <w:noProof/>
          <w:sz w:val="22"/>
          <w:szCs w:val="22"/>
        </w:rPr>
        <w:drawing>
          <wp:inline distT="0" distB="0" distL="0" distR="0" wp14:anchorId="06F8D14E" wp14:editId="4A274141">
            <wp:extent cx="1859280" cy="877536"/>
            <wp:effectExtent l="0" t="0" r="7620" b="0"/>
            <wp:docPr id="2073665693" name="Picture 20736656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3" name="Picture 2073665693" descr="Graphical user interface, text, application, email&#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67695" cy="881508"/>
                    </a:xfrm>
                    <a:prstGeom prst="rect">
                      <a:avLst/>
                    </a:prstGeom>
                    <a:noFill/>
                    <a:ln>
                      <a:noFill/>
                    </a:ln>
                  </pic:spPr>
                </pic:pic>
              </a:graphicData>
            </a:graphic>
          </wp:inline>
        </w:drawing>
      </w:r>
    </w:p>
    <w:p w14:paraId="601FBDDC" w14:textId="157EF92E" w:rsidR="000B303D" w:rsidRPr="00DE0173" w:rsidRDefault="00931288" w:rsidP="00931288">
      <w:pPr>
        <w:pStyle w:val="Caption"/>
        <w:rPr>
          <w:rFonts w:asciiTheme="majorHAnsi" w:eastAsia="Arial" w:hAnsiTheme="majorHAnsi" w:cstheme="majorHAnsi"/>
          <w:sz w:val="22"/>
          <w:szCs w:val="22"/>
        </w:rPr>
      </w:pPr>
      <w:bookmarkStart w:id="29" w:name="_Ref122437303"/>
      <w:r w:rsidRPr="00DE0173">
        <w:t xml:space="preserve">Figure </w:t>
      </w:r>
      <w:r w:rsidR="00077ACC">
        <w:fldChar w:fldCharType="begin"/>
      </w:r>
      <w:r w:rsidR="00077ACC">
        <w:instrText xml:space="preserve"> SEQ Figure \* ARABIC </w:instrText>
      </w:r>
      <w:r w:rsidR="00077ACC">
        <w:fldChar w:fldCharType="separate"/>
      </w:r>
      <w:r w:rsidR="00BF30F7">
        <w:rPr>
          <w:noProof/>
        </w:rPr>
        <w:t>8</w:t>
      </w:r>
      <w:r w:rsidR="00077ACC">
        <w:rPr>
          <w:noProof/>
        </w:rPr>
        <w:fldChar w:fldCharType="end"/>
      </w:r>
      <w:bookmarkEnd w:id="29"/>
    </w:p>
    <w:p w14:paraId="0860B1DF" w14:textId="77777777" w:rsidR="00931288" w:rsidRPr="00DE0173" w:rsidRDefault="000B303D" w:rsidP="000942DF">
      <w:pPr>
        <w:keepNext/>
        <w:numPr>
          <w:ilvl w:val="0"/>
          <w:numId w:val="38"/>
        </w:numPr>
        <w:tabs>
          <w:tab w:val="clear" w:pos="720"/>
          <w:tab w:val="num" w:pos="360"/>
        </w:tabs>
      </w:pPr>
      <w:r w:rsidRPr="00DE0173">
        <w:rPr>
          <w:rFonts w:asciiTheme="majorHAnsi" w:eastAsia="Arial" w:hAnsiTheme="majorHAnsi" w:cstheme="majorHAnsi"/>
          <w:sz w:val="22"/>
          <w:szCs w:val="22"/>
        </w:rPr>
        <w:t>In Thonny's menubar, click "View" then "Files" to open a sidebar</w:t>
      </w:r>
      <w:r w:rsidRPr="00DE0173">
        <w:rPr>
          <w:rFonts w:asciiTheme="majorHAnsi" w:eastAsia="Arial" w:hAnsiTheme="majorHAnsi" w:cstheme="majorHAnsi"/>
          <w:noProof/>
          <w:sz w:val="22"/>
          <w:szCs w:val="22"/>
        </w:rPr>
        <w:drawing>
          <wp:inline distT="0" distB="0" distL="0" distR="0" wp14:anchorId="12825995" wp14:editId="4E57EED6">
            <wp:extent cx="2598420" cy="1981200"/>
            <wp:effectExtent l="0" t="0" r="0" b="0"/>
            <wp:docPr id="2073665692" name="Picture 20736656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2" name="Picture 2073665692" descr="Graphical user interface, applicatio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98420" cy="1981200"/>
                    </a:xfrm>
                    <a:prstGeom prst="rect">
                      <a:avLst/>
                    </a:prstGeom>
                    <a:noFill/>
                    <a:ln>
                      <a:noFill/>
                    </a:ln>
                  </pic:spPr>
                </pic:pic>
              </a:graphicData>
            </a:graphic>
          </wp:inline>
        </w:drawing>
      </w:r>
    </w:p>
    <w:p w14:paraId="3CC38DF1" w14:textId="2B1C3609" w:rsidR="000B303D" w:rsidRPr="00DE0173" w:rsidRDefault="00931288" w:rsidP="00931288">
      <w:pPr>
        <w:pStyle w:val="Caption"/>
        <w:rPr>
          <w:rFonts w:asciiTheme="majorHAnsi" w:eastAsia="Arial" w:hAnsiTheme="majorHAnsi" w:cstheme="majorHAnsi"/>
          <w:sz w:val="22"/>
          <w:szCs w:val="22"/>
        </w:rPr>
      </w:pPr>
      <w:bookmarkStart w:id="30" w:name="_Ref122437306"/>
      <w:r w:rsidRPr="00DE0173">
        <w:t xml:space="preserve">Figure </w:t>
      </w:r>
      <w:r w:rsidR="00077ACC">
        <w:fldChar w:fldCharType="begin"/>
      </w:r>
      <w:r w:rsidR="00077ACC">
        <w:instrText xml:space="preserve"> SEQ Figure \* ARABIC </w:instrText>
      </w:r>
      <w:r w:rsidR="00077ACC">
        <w:fldChar w:fldCharType="separate"/>
      </w:r>
      <w:r w:rsidR="00BF30F7">
        <w:rPr>
          <w:noProof/>
        </w:rPr>
        <w:t>9</w:t>
      </w:r>
      <w:r w:rsidR="00077ACC">
        <w:rPr>
          <w:noProof/>
        </w:rPr>
        <w:fldChar w:fldCharType="end"/>
      </w:r>
      <w:bookmarkEnd w:id="30"/>
    </w:p>
    <w:p w14:paraId="35293B68" w14:textId="77777777" w:rsidR="000B303D" w:rsidRPr="00DE0173" w:rsidRDefault="000B303D" w:rsidP="000942DF">
      <w:pPr>
        <w:numPr>
          <w:ilvl w:val="0"/>
          <w:numId w:val="38"/>
        </w:numPr>
        <w:tabs>
          <w:tab w:val="clear" w:pos="720"/>
          <w:tab w:val="num" w:pos="360"/>
        </w:tabs>
        <w:rPr>
          <w:rFonts w:asciiTheme="majorHAnsi" w:eastAsia="Arial" w:hAnsiTheme="majorHAnsi" w:cstheme="majorHAnsi"/>
          <w:sz w:val="22"/>
          <w:szCs w:val="22"/>
        </w:rPr>
      </w:pPr>
      <w:r w:rsidRPr="00DE0173">
        <w:rPr>
          <w:rFonts w:asciiTheme="majorHAnsi" w:eastAsia="Arial" w:hAnsiTheme="majorHAnsi" w:cstheme="majorHAnsi"/>
          <w:sz w:val="22"/>
          <w:szCs w:val="22"/>
        </w:rPr>
        <w:t>Download </w:t>
      </w:r>
      <w:r w:rsidRPr="00DE0173">
        <w:rPr>
          <w:rFonts w:asciiTheme="majorHAnsi" w:eastAsia="Arial" w:hAnsiTheme="majorHAnsi" w:cstheme="majorHAnsi"/>
          <w:i/>
          <w:iCs/>
          <w:sz w:val="22"/>
          <w:szCs w:val="22"/>
        </w:rPr>
        <w:t>sdl_demo.zip</w:t>
      </w:r>
      <w:r w:rsidRPr="00DE0173">
        <w:rPr>
          <w:rFonts w:asciiTheme="majorHAnsi" w:eastAsia="Arial" w:hAnsiTheme="majorHAnsi" w:cstheme="majorHAnsi"/>
          <w:sz w:val="22"/>
          <w:szCs w:val="22"/>
        </w:rPr>
        <w:t> from </w:t>
      </w:r>
      <w:hyperlink r:id="rId34" w:history="1">
        <w:r w:rsidRPr="00DE0173">
          <w:rPr>
            <w:rStyle w:val="Hyperlink"/>
            <w:rFonts w:asciiTheme="majorHAnsi" w:eastAsia="Arial" w:hAnsiTheme="majorHAnsi" w:cstheme="majorHAnsi"/>
            <w:sz w:val="22"/>
            <w:szCs w:val="22"/>
          </w:rPr>
          <w:t>the latest release at self-driving-lab-demo</w:t>
        </w:r>
      </w:hyperlink>
      <w:r w:rsidRPr="00DE0173">
        <w:rPr>
          <w:rFonts w:asciiTheme="majorHAnsi" w:eastAsia="Arial" w:hAnsiTheme="majorHAnsi" w:cstheme="majorHAnsi"/>
          <w:sz w:val="22"/>
          <w:szCs w:val="22"/>
        </w:rPr>
        <w:t> and unzip it</w:t>
      </w:r>
    </w:p>
    <w:p w14:paraId="43DF6024" w14:textId="0390E1CE" w:rsidR="009E1BC1" w:rsidRPr="00DE0173" w:rsidRDefault="000B303D" w:rsidP="000942DF">
      <w:pPr>
        <w:keepNext/>
        <w:numPr>
          <w:ilvl w:val="0"/>
          <w:numId w:val="38"/>
        </w:numPr>
        <w:tabs>
          <w:tab w:val="clear" w:pos="720"/>
          <w:tab w:val="num" w:pos="360"/>
        </w:tabs>
      </w:pPr>
      <w:r w:rsidRPr="00DE0173">
        <w:rPr>
          <w:rFonts w:asciiTheme="majorHAnsi" w:eastAsia="Arial" w:hAnsiTheme="majorHAnsi" w:cstheme="majorHAnsi"/>
          <w:sz w:val="22"/>
          <w:szCs w:val="22"/>
        </w:rPr>
        <w:t>In Thonny, navigate to the unzipped </w:t>
      </w:r>
      <w:r w:rsidRPr="00DE0173">
        <w:rPr>
          <w:rFonts w:asciiTheme="majorHAnsi" w:eastAsia="Arial" w:hAnsiTheme="majorHAnsi" w:cstheme="majorHAnsi"/>
          <w:i/>
          <w:iCs/>
          <w:sz w:val="22"/>
          <w:szCs w:val="22"/>
        </w:rPr>
        <w:t>sdl_demo</w:t>
      </w:r>
      <w:r w:rsidRPr="00DE0173">
        <w:rPr>
          <w:rFonts w:asciiTheme="majorHAnsi" w:eastAsia="Arial" w:hAnsiTheme="majorHAnsi" w:cstheme="majorHAnsi"/>
          <w:sz w:val="22"/>
          <w:szCs w:val="22"/>
        </w:rPr>
        <w:t> folder, open </w:t>
      </w:r>
      <w:r w:rsidRPr="00DE0173">
        <w:rPr>
          <w:rFonts w:asciiTheme="majorHAnsi" w:eastAsia="Arial" w:hAnsiTheme="majorHAnsi" w:cstheme="majorHAnsi"/>
          <w:i/>
          <w:iCs/>
          <w:sz w:val="22"/>
          <w:szCs w:val="22"/>
        </w:rPr>
        <w:t>secrets.py</w:t>
      </w:r>
      <w:r w:rsidRPr="00DE0173">
        <w:rPr>
          <w:rFonts w:asciiTheme="majorHAnsi" w:eastAsia="Arial" w:hAnsiTheme="majorHAnsi" w:cstheme="majorHAnsi"/>
          <w:sz w:val="22"/>
          <w:szCs w:val="22"/>
        </w:rPr>
        <w:t>, enter your WiFi network name (SSID) and password</w:t>
      </w:r>
      <w:r w:rsidR="00D34A8E" w:rsidRPr="00DE0173">
        <w:rPr>
          <w:rFonts w:asciiTheme="majorHAnsi" w:eastAsia="Arial" w:hAnsiTheme="majorHAnsi" w:cstheme="majorHAnsi"/>
          <w:sz w:val="22"/>
          <w:szCs w:val="22"/>
        </w:rPr>
        <w:t xml:space="preserve"> as Python strings</w:t>
      </w:r>
      <w:r w:rsidR="009E1BC1" w:rsidRPr="00DE0173">
        <w:rPr>
          <w:rFonts w:asciiTheme="majorHAnsi" w:eastAsia="Arial" w:hAnsiTheme="majorHAnsi" w:cstheme="majorHAnsi"/>
          <w:sz w:val="22"/>
          <w:szCs w:val="22"/>
        </w:rPr>
        <w:t xml:space="preserve">. Optionally, you can create your own MongoDB Atlas database and enter values for MONGODB_API_KEY, MONGODB_COLLECTION_NAME, and DEVICE_NICKNAME (see below). </w:t>
      </w:r>
      <w:r w:rsidR="008E7C72" w:rsidRPr="00DE0173">
        <w:rPr>
          <w:rFonts w:asciiTheme="majorHAnsi" w:eastAsia="Arial" w:hAnsiTheme="majorHAnsi" w:cstheme="majorHAnsi"/>
          <w:sz w:val="22"/>
          <w:szCs w:val="22"/>
        </w:rPr>
        <w:t>Optionally, you can create your own HiveMQ instance and enter the credentials there</w:t>
      </w:r>
      <w:r w:rsidR="00B95338" w:rsidRPr="00DE0173">
        <w:rPr>
          <w:rFonts w:asciiTheme="majorHAnsi" w:eastAsia="Arial" w:hAnsiTheme="majorHAnsi" w:cstheme="majorHAnsi"/>
          <w:sz w:val="22"/>
          <w:szCs w:val="22"/>
        </w:rPr>
        <w:t xml:space="preserve"> (see below)</w:t>
      </w:r>
      <w:r w:rsidR="008E7C72" w:rsidRPr="00DE0173">
        <w:rPr>
          <w:rFonts w:asciiTheme="majorHAnsi" w:eastAsia="Arial" w:hAnsiTheme="majorHAnsi" w:cstheme="majorHAnsi"/>
          <w:sz w:val="22"/>
          <w:szCs w:val="22"/>
        </w:rPr>
        <w:t xml:space="preserve">. </w:t>
      </w:r>
      <w:r w:rsidR="009E1BC1" w:rsidRPr="00DE0173">
        <w:rPr>
          <w:rFonts w:asciiTheme="majorHAnsi" w:eastAsia="Arial" w:hAnsiTheme="majorHAnsi" w:cstheme="majorHAnsi"/>
          <w:sz w:val="22"/>
          <w:szCs w:val="22"/>
        </w:rPr>
        <w:t>Save </w:t>
      </w:r>
      <w:r w:rsidR="009E1BC1" w:rsidRPr="00DE0173">
        <w:rPr>
          <w:rFonts w:asciiTheme="majorHAnsi" w:eastAsia="Arial" w:hAnsiTheme="majorHAnsi" w:cstheme="majorHAnsi"/>
          <w:i/>
          <w:iCs/>
          <w:sz w:val="22"/>
          <w:szCs w:val="22"/>
        </w:rPr>
        <w:t>secrets.py</w:t>
      </w:r>
    </w:p>
    <w:p w14:paraId="1BD8ECFD" w14:textId="0E478242" w:rsidR="00544689" w:rsidRPr="00DE0173" w:rsidRDefault="000B303D" w:rsidP="00A84783">
      <w:pPr>
        <w:keepNext/>
        <w:ind w:left="720"/>
      </w:pPr>
      <w:r w:rsidRPr="00DE0173">
        <w:rPr>
          <w:rFonts w:asciiTheme="majorHAnsi" w:eastAsia="Arial" w:hAnsiTheme="majorHAnsi" w:cstheme="majorHAnsi"/>
          <w:noProof/>
          <w:sz w:val="22"/>
          <w:szCs w:val="22"/>
        </w:rPr>
        <w:drawing>
          <wp:inline distT="0" distB="0" distL="0" distR="0" wp14:anchorId="2DB35E1B" wp14:editId="5C558A54">
            <wp:extent cx="4663440" cy="982980"/>
            <wp:effectExtent l="0" t="0" r="3810" b="7620"/>
            <wp:docPr id="2073665691" name="Picture 20736656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1" name="Picture 2073665691" descr="Graphical user interface, text,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63440" cy="982980"/>
                    </a:xfrm>
                    <a:prstGeom prst="rect">
                      <a:avLst/>
                    </a:prstGeom>
                    <a:noFill/>
                    <a:ln>
                      <a:noFill/>
                    </a:ln>
                  </pic:spPr>
                </pic:pic>
              </a:graphicData>
            </a:graphic>
          </wp:inline>
        </w:drawing>
      </w:r>
    </w:p>
    <w:p w14:paraId="5FED9B0D" w14:textId="320EE1E4" w:rsidR="00931288" w:rsidRPr="00DE0173" w:rsidRDefault="00931288" w:rsidP="00544689">
      <w:pPr>
        <w:pStyle w:val="Caption"/>
      </w:pPr>
      <w:bookmarkStart w:id="31" w:name="_Ref122437309"/>
      <w:r w:rsidRPr="00DE0173">
        <w:t xml:space="preserve">Figure </w:t>
      </w:r>
      <w:r w:rsidR="00077ACC">
        <w:fldChar w:fldCharType="begin"/>
      </w:r>
      <w:r w:rsidR="00077ACC">
        <w:instrText xml:space="preserve"> SEQ Figure \* ARABIC </w:instrText>
      </w:r>
      <w:r w:rsidR="00077ACC">
        <w:fldChar w:fldCharType="separate"/>
      </w:r>
      <w:r w:rsidR="00BF30F7">
        <w:rPr>
          <w:noProof/>
        </w:rPr>
        <w:t>10</w:t>
      </w:r>
      <w:r w:rsidR="00077ACC">
        <w:rPr>
          <w:noProof/>
        </w:rPr>
        <w:fldChar w:fldCharType="end"/>
      </w:r>
      <w:bookmarkEnd w:id="31"/>
    </w:p>
    <w:p w14:paraId="1525EC60" w14:textId="6E8484A7" w:rsidR="00931288" w:rsidRPr="00DE0173" w:rsidRDefault="000B303D" w:rsidP="00544689">
      <w:pPr>
        <w:keepNext/>
      </w:pPr>
      <w:r w:rsidRPr="00DE0173">
        <w:rPr>
          <w:rFonts w:asciiTheme="majorHAnsi" w:eastAsia="Arial" w:hAnsiTheme="majorHAnsi" w:cstheme="majorHAnsi"/>
          <w:noProof/>
          <w:sz w:val="22"/>
          <w:szCs w:val="22"/>
        </w:rPr>
        <w:drawing>
          <wp:inline distT="0" distB="0" distL="0" distR="0" wp14:anchorId="552DF565" wp14:editId="5BB36287">
            <wp:extent cx="2232660" cy="3048000"/>
            <wp:effectExtent l="0" t="0" r="0" b="0"/>
            <wp:docPr id="2073665690" name="Picture 20736656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0" name="Picture 2073665690" descr="Graphical user interface,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32660" cy="3048000"/>
                    </a:xfrm>
                    <a:prstGeom prst="rect">
                      <a:avLst/>
                    </a:prstGeom>
                    <a:noFill/>
                    <a:ln>
                      <a:noFill/>
                    </a:ln>
                  </pic:spPr>
                </pic:pic>
              </a:graphicData>
            </a:graphic>
          </wp:inline>
        </w:drawing>
      </w:r>
    </w:p>
    <w:p w14:paraId="0A7749EF" w14:textId="461991BD" w:rsidR="00544689" w:rsidRPr="00544689" w:rsidRDefault="00931288" w:rsidP="00544689">
      <w:pPr>
        <w:pStyle w:val="Caption"/>
        <w:rPr>
          <w:noProof/>
        </w:rPr>
      </w:pPr>
      <w:bookmarkStart w:id="32" w:name="_Ref122437312"/>
      <w:r w:rsidRPr="00DE0173">
        <w:t xml:space="preserve">Figure </w:t>
      </w:r>
      <w:r w:rsidR="00077ACC">
        <w:fldChar w:fldCharType="begin"/>
      </w:r>
      <w:r w:rsidR="00077ACC">
        <w:instrText xml:space="preserve"> SEQ Figure \* ARABIC </w:instrText>
      </w:r>
      <w:r w:rsidR="00077ACC">
        <w:fldChar w:fldCharType="separate"/>
      </w:r>
      <w:r w:rsidR="00BF30F7">
        <w:rPr>
          <w:noProof/>
        </w:rPr>
        <w:t>11</w:t>
      </w:r>
      <w:r w:rsidR="00077ACC">
        <w:rPr>
          <w:noProof/>
        </w:rPr>
        <w:fldChar w:fldCharType="end"/>
      </w:r>
      <w:bookmarkEnd w:id="32"/>
    </w:p>
    <w:p w14:paraId="0C342574" w14:textId="77777777" w:rsidR="009E1BC1" w:rsidRPr="00D861A1" w:rsidRDefault="009E1BC1" w:rsidP="009E1BC1">
      <w:pPr>
        <w:keepNext/>
        <w:numPr>
          <w:ilvl w:val="1"/>
          <w:numId w:val="38"/>
        </w:numPr>
        <w:rPr>
          <w:rFonts w:asciiTheme="majorHAnsi" w:hAnsiTheme="majorHAnsi" w:cstheme="majorHAnsi"/>
          <w:sz w:val="22"/>
          <w:szCs w:val="22"/>
        </w:rPr>
      </w:pPr>
      <w:r w:rsidRPr="00D861A1">
        <w:rPr>
          <w:rFonts w:asciiTheme="majorHAnsi" w:hAnsiTheme="majorHAnsi" w:cstheme="majorHAnsi"/>
          <w:sz w:val="22"/>
          <w:szCs w:val="22"/>
        </w:rPr>
        <w:t>(Optional) Set up a MongoDB database backend</w:t>
      </w:r>
    </w:p>
    <w:p w14:paraId="57C26283" w14:textId="39BF958D" w:rsidR="009E1BC1" w:rsidRPr="00D861A1" w:rsidRDefault="009E1BC1" w:rsidP="009E1BC1">
      <w:pPr>
        <w:keepNext/>
        <w:numPr>
          <w:ilvl w:val="2"/>
          <w:numId w:val="38"/>
        </w:numPr>
        <w:rPr>
          <w:rFonts w:asciiTheme="majorHAnsi" w:hAnsiTheme="majorHAnsi" w:cstheme="majorHAnsi"/>
          <w:sz w:val="22"/>
          <w:szCs w:val="22"/>
        </w:rPr>
      </w:pPr>
      <w:r w:rsidRPr="00D861A1">
        <w:rPr>
          <w:rFonts w:asciiTheme="majorHAnsi" w:hAnsiTheme="majorHAnsi" w:cstheme="majorHAnsi"/>
          <w:sz w:val="22"/>
          <w:szCs w:val="22"/>
        </w:rPr>
        <w:t xml:space="preserve">Create an account at </w:t>
      </w:r>
      <w:hyperlink r:id="rId37" w:history="1">
        <w:r w:rsidRPr="00D861A1">
          <w:rPr>
            <w:rStyle w:val="Hyperlink"/>
            <w:rFonts w:asciiTheme="majorHAnsi" w:hAnsiTheme="majorHAnsi" w:cstheme="majorHAnsi"/>
            <w:sz w:val="22"/>
            <w:szCs w:val="22"/>
          </w:rPr>
          <w:t>https://www.mongodb.com/cloud/atlas/register</w:t>
        </w:r>
      </w:hyperlink>
    </w:p>
    <w:p w14:paraId="4F406E0D" w14:textId="77777777" w:rsidR="00B132A3" w:rsidRPr="00D861A1" w:rsidRDefault="009E1BC1" w:rsidP="00B132A3">
      <w:pPr>
        <w:keepNext/>
        <w:numPr>
          <w:ilvl w:val="2"/>
          <w:numId w:val="38"/>
        </w:numPr>
        <w:rPr>
          <w:rFonts w:asciiTheme="majorHAnsi" w:hAnsiTheme="majorHAnsi" w:cstheme="majorHAnsi"/>
          <w:sz w:val="22"/>
          <w:szCs w:val="22"/>
        </w:rPr>
      </w:pPr>
      <w:r w:rsidRPr="00D861A1">
        <w:rPr>
          <w:rFonts w:asciiTheme="majorHAnsi" w:hAnsiTheme="majorHAnsi" w:cstheme="majorHAnsi"/>
          <w:sz w:val="22"/>
          <w:szCs w:val="22"/>
        </w:rPr>
        <w:t>Create a free, Shared Cluster (optionally rename Cluster0 to something of your choice, e.g. self-driving-labs. You can leave the default provider as-is)</w:t>
      </w:r>
      <w:r w:rsidR="00B132A3" w:rsidRPr="00D861A1">
        <w:rPr>
          <w:rFonts w:asciiTheme="majorHAnsi" w:hAnsiTheme="majorHAnsi" w:cstheme="majorHAnsi"/>
          <w:sz w:val="22"/>
          <w:szCs w:val="22"/>
        </w:rPr>
        <w:br/>
      </w:r>
      <w:r w:rsidR="00B132A3" w:rsidRPr="00D861A1">
        <w:rPr>
          <w:rFonts w:asciiTheme="majorHAnsi" w:hAnsiTheme="majorHAnsi" w:cstheme="majorHAnsi"/>
          <w:noProof/>
          <w:sz w:val="22"/>
          <w:szCs w:val="22"/>
        </w:rPr>
        <w:drawing>
          <wp:inline distT="0" distB="0" distL="0" distR="0" wp14:anchorId="2F1F65A5" wp14:editId="12438EFC">
            <wp:extent cx="4482027" cy="2903220"/>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38"/>
                    <a:stretch>
                      <a:fillRect/>
                    </a:stretch>
                  </pic:blipFill>
                  <pic:spPr>
                    <a:xfrm>
                      <a:off x="0" y="0"/>
                      <a:ext cx="4482861" cy="2903760"/>
                    </a:xfrm>
                    <a:prstGeom prst="rect">
                      <a:avLst/>
                    </a:prstGeom>
                  </pic:spPr>
                </pic:pic>
              </a:graphicData>
            </a:graphic>
          </wp:inline>
        </w:drawing>
      </w:r>
    </w:p>
    <w:p w14:paraId="0571D381" w14:textId="4235FDBA" w:rsidR="00897B87" w:rsidRPr="00D861A1" w:rsidRDefault="00897B87" w:rsidP="009E1BC1">
      <w:pPr>
        <w:keepNext/>
        <w:numPr>
          <w:ilvl w:val="2"/>
          <w:numId w:val="38"/>
        </w:numPr>
        <w:rPr>
          <w:rFonts w:asciiTheme="majorHAnsi" w:hAnsiTheme="majorHAnsi" w:cstheme="majorHAnsi"/>
          <w:sz w:val="22"/>
          <w:szCs w:val="22"/>
        </w:rPr>
      </w:pPr>
      <w:r w:rsidRPr="00D861A1">
        <w:rPr>
          <w:rFonts w:asciiTheme="majorHAnsi" w:hAnsiTheme="majorHAnsi" w:cstheme="majorHAnsi"/>
          <w:sz w:val="22"/>
          <w:szCs w:val="22"/>
        </w:rPr>
        <w:t xml:space="preserve">Navigate to “Data Services” </w:t>
      </w:r>
      <w:r w:rsidRPr="00D861A1">
        <w:rPr>
          <w:rFonts w:asciiTheme="majorHAnsi" w:hAnsiTheme="majorHAnsi" w:cstheme="majorHAnsi"/>
          <w:sz w:val="22"/>
          <w:szCs w:val="22"/>
        </w:rPr>
        <w:sym w:font="Wingdings" w:char="F0E0"/>
      </w:r>
      <w:r w:rsidRPr="00D861A1">
        <w:rPr>
          <w:rFonts w:asciiTheme="majorHAnsi" w:hAnsiTheme="majorHAnsi" w:cstheme="majorHAnsi"/>
          <w:sz w:val="22"/>
          <w:szCs w:val="22"/>
        </w:rPr>
        <w:t xml:space="preserve"> “Deployment” </w:t>
      </w:r>
      <w:r w:rsidRPr="00D861A1">
        <w:rPr>
          <w:rFonts w:asciiTheme="majorHAnsi" w:hAnsiTheme="majorHAnsi" w:cstheme="majorHAnsi"/>
          <w:sz w:val="22"/>
          <w:szCs w:val="22"/>
        </w:rPr>
        <w:sym w:font="Wingdings" w:char="F0E0"/>
      </w:r>
      <w:r w:rsidRPr="00D861A1">
        <w:rPr>
          <w:rFonts w:asciiTheme="majorHAnsi" w:hAnsiTheme="majorHAnsi" w:cstheme="majorHAnsi"/>
          <w:sz w:val="22"/>
          <w:szCs w:val="22"/>
        </w:rPr>
        <w:t xml:space="preserve"> “Database” and click “Browse Collections” then “Add My Own Data”. Enter a database name (e.g., clslab-light-mixing) and collection name (e.g., test)</w:t>
      </w:r>
      <w:r w:rsidR="00A8728D" w:rsidRPr="00D861A1">
        <w:rPr>
          <w:rFonts w:asciiTheme="majorHAnsi" w:hAnsiTheme="majorHAnsi" w:cstheme="majorHAnsi"/>
          <w:sz w:val="22"/>
          <w:szCs w:val="22"/>
        </w:rPr>
        <w:t>. Copy the names into MONGODB_DATABASE_NAME and MONGODB_COLLECTION_NAME in secrets.py.</w:t>
      </w:r>
      <w:r w:rsidR="00B132A3" w:rsidRPr="00D861A1">
        <w:rPr>
          <w:rFonts w:asciiTheme="majorHAnsi" w:hAnsiTheme="majorHAnsi" w:cstheme="majorHAnsi"/>
          <w:sz w:val="22"/>
          <w:szCs w:val="22"/>
        </w:rPr>
        <w:br/>
      </w:r>
      <w:r w:rsidR="00B132A3" w:rsidRPr="00D861A1">
        <w:rPr>
          <w:rFonts w:asciiTheme="majorHAnsi" w:hAnsiTheme="majorHAnsi" w:cstheme="majorHAnsi"/>
          <w:noProof/>
          <w:sz w:val="22"/>
          <w:szCs w:val="22"/>
        </w:rPr>
        <w:drawing>
          <wp:inline distT="0" distB="0" distL="0" distR="0" wp14:anchorId="2C53A81B" wp14:editId="3FA63A78">
            <wp:extent cx="4384642" cy="1821180"/>
            <wp:effectExtent l="0" t="0" r="0" b="762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39"/>
                    <a:stretch>
                      <a:fillRect/>
                    </a:stretch>
                  </pic:blipFill>
                  <pic:spPr>
                    <a:xfrm>
                      <a:off x="0" y="0"/>
                      <a:ext cx="4391174" cy="1823893"/>
                    </a:xfrm>
                    <a:prstGeom prst="rect">
                      <a:avLst/>
                    </a:prstGeom>
                  </pic:spPr>
                </pic:pic>
              </a:graphicData>
            </a:graphic>
          </wp:inline>
        </w:drawing>
      </w:r>
    </w:p>
    <w:p w14:paraId="004DEE9C" w14:textId="34BE2833" w:rsidR="00897B87" w:rsidRPr="00D861A1" w:rsidRDefault="009E1BC1" w:rsidP="00897B87">
      <w:pPr>
        <w:keepNext/>
        <w:numPr>
          <w:ilvl w:val="2"/>
          <w:numId w:val="38"/>
        </w:numPr>
        <w:rPr>
          <w:rFonts w:asciiTheme="majorHAnsi" w:hAnsiTheme="majorHAnsi" w:cstheme="majorHAnsi"/>
          <w:sz w:val="22"/>
          <w:szCs w:val="22"/>
        </w:rPr>
      </w:pPr>
      <w:r w:rsidRPr="00D861A1">
        <w:rPr>
          <w:rFonts w:asciiTheme="majorHAnsi" w:hAnsiTheme="majorHAnsi" w:cstheme="majorHAnsi"/>
          <w:sz w:val="22"/>
          <w:szCs w:val="22"/>
        </w:rPr>
        <w:t xml:space="preserve">Navigate to “Data Services” </w:t>
      </w:r>
      <w:r w:rsidRPr="00D861A1">
        <w:rPr>
          <w:rFonts w:asciiTheme="majorHAnsi" w:hAnsiTheme="majorHAnsi" w:cstheme="majorHAnsi"/>
          <w:sz w:val="22"/>
          <w:szCs w:val="22"/>
        </w:rPr>
        <w:sym w:font="Wingdings" w:char="F0E0"/>
      </w:r>
      <w:r w:rsidRPr="00D861A1">
        <w:rPr>
          <w:rFonts w:asciiTheme="majorHAnsi" w:hAnsiTheme="majorHAnsi" w:cstheme="majorHAnsi"/>
          <w:sz w:val="22"/>
          <w:szCs w:val="22"/>
        </w:rPr>
        <w:t xml:space="preserve"> “Services” </w:t>
      </w:r>
      <w:r w:rsidRPr="00D861A1">
        <w:rPr>
          <w:rFonts w:asciiTheme="majorHAnsi" w:hAnsiTheme="majorHAnsi" w:cstheme="majorHAnsi"/>
          <w:sz w:val="22"/>
          <w:szCs w:val="22"/>
        </w:rPr>
        <w:sym w:font="Wingdings" w:char="F0E0"/>
      </w:r>
      <w:r w:rsidRPr="00D861A1">
        <w:rPr>
          <w:rFonts w:asciiTheme="majorHAnsi" w:hAnsiTheme="majorHAnsi" w:cstheme="majorHAnsi"/>
          <w:sz w:val="22"/>
          <w:szCs w:val="22"/>
        </w:rPr>
        <w:t xml:space="preserve"> “Data API”, </w:t>
      </w:r>
      <w:r w:rsidR="00897B87" w:rsidRPr="00D861A1">
        <w:rPr>
          <w:rFonts w:asciiTheme="majorHAnsi" w:hAnsiTheme="majorHAnsi" w:cstheme="majorHAnsi"/>
          <w:sz w:val="22"/>
          <w:szCs w:val="22"/>
        </w:rPr>
        <w:t>use the dropdown to select your cluster, and click “Enable Data Access from the Data API”</w:t>
      </w:r>
      <w:r w:rsidR="00B132A3" w:rsidRPr="00D861A1">
        <w:rPr>
          <w:rFonts w:asciiTheme="majorHAnsi" w:hAnsiTheme="majorHAnsi" w:cstheme="majorHAnsi"/>
          <w:sz w:val="22"/>
          <w:szCs w:val="22"/>
        </w:rPr>
        <w:br/>
      </w:r>
      <w:r w:rsidR="00B132A3" w:rsidRPr="00D861A1">
        <w:rPr>
          <w:rFonts w:asciiTheme="majorHAnsi" w:hAnsiTheme="majorHAnsi" w:cstheme="majorHAnsi"/>
          <w:noProof/>
          <w:sz w:val="22"/>
          <w:szCs w:val="22"/>
        </w:rPr>
        <w:drawing>
          <wp:inline distT="0" distB="0" distL="0" distR="0" wp14:anchorId="7E190AEF" wp14:editId="20B7EF36">
            <wp:extent cx="4480560" cy="1885520"/>
            <wp:effectExtent l="0" t="0" r="0" b="63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40"/>
                    <a:stretch>
                      <a:fillRect/>
                    </a:stretch>
                  </pic:blipFill>
                  <pic:spPr>
                    <a:xfrm>
                      <a:off x="0" y="0"/>
                      <a:ext cx="4487856" cy="1888590"/>
                    </a:xfrm>
                    <a:prstGeom prst="rect">
                      <a:avLst/>
                    </a:prstGeom>
                  </pic:spPr>
                </pic:pic>
              </a:graphicData>
            </a:graphic>
          </wp:inline>
        </w:drawing>
      </w:r>
    </w:p>
    <w:p w14:paraId="0F3C7291" w14:textId="2B9D4B06" w:rsidR="00897B87" w:rsidRPr="00D861A1" w:rsidRDefault="00897B87" w:rsidP="00897B87">
      <w:pPr>
        <w:keepNext/>
        <w:numPr>
          <w:ilvl w:val="2"/>
          <w:numId w:val="38"/>
        </w:numPr>
        <w:rPr>
          <w:rFonts w:asciiTheme="majorHAnsi" w:hAnsiTheme="majorHAnsi" w:cstheme="majorHAnsi"/>
          <w:sz w:val="22"/>
          <w:szCs w:val="22"/>
        </w:rPr>
      </w:pPr>
      <w:r w:rsidRPr="00D861A1">
        <w:rPr>
          <w:rFonts w:asciiTheme="majorHAnsi" w:hAnsiTheme="majorHAnsi" w:cstheme="majorHAnsi"/>
          <w:sz w:val="22"/>
          <w:szCs w:val="22"/>
        </w:rPr>
        <w:t>Note the app name in the “URL Endpoint” box of the form “https://data.mongodb-api.com/app/&lt;</w:t>
      </w:r>
      <w:r w:rsidR="004F20FF" w:rsidRPr="00D861A1">
        <w:rPr>
          <w:rFonts w:asciiTheme="majorHAnsi" w:hAnsiTheme="majorHAnsi" w:cstheme="majorHAnsi"/>
          <w:sz w:val="22"/>
          <w:szCs w:val="22"/>
        </w:rPr>
        <w:t>data-abc123</w:t>
      </w:r>
      <w:r w:rsidRPr="00D861A1">
        <w:rPr>
          <w:rFonts w:asciiTheme="majorHAnsi" w:hAnsiTheme="majorHAnsi" w:cstheme="majorHAnsi"/>
          <w:sz w:val="22"/>
          <w:szCs w:val="22"/>
        </w:rPr>
        <w:t>&gt; /endpoint/data/v1”</w:t>
      </w:r>
      <w:r w:rsidR="004F20FF" w:rsidRPr="00D861A1">
        <w:rPr>
          <w:rFonts w:asciiTheme="majorHAnsi" w:hAnsiTheme="majorHAnsi" w:cstheme="majorHAnsi"/>
          <w:sz w:val="22"/>
          <w:szCs w:val="22"/>
        </w:rPr>
        <w:t xml:space="preserve"> where &lt;data-abc123&gt; is the app name. Copy the app name into the MONGODB_APP_NAME variable</w:t>
      </w:r>
      <w:r w:rsidR="00A8728D" w:rsidRPr="00D861A1">
        <w:rPr>
          <w:rFonts w:asciiTheme="majorHAnsi" w:hAnsiTheme="majorHAnsi" w:cstheme="majorHAnsi"/>
          <w:sz w:val="22"/>
          <w:szCs w:val="22"/>
        </w:rPr>
        <w:t xml:space="preserve"> in secrets.py.</w:t>
      </w:r>
      <w:r w:rsidR="00B132A3" w:rsidRPr="00D861A1">
        <w:rPr>
          <w:rFonts w:asciiTheme="majorHAnsi" w:hAnsiTheme="majorHAnsi" w:cstheme="majorHAnsi"/>
          <w:sz w:val="22"/>
          <w:szCs w:val="22"/>
        </w:rPr>
        <w:br/>
      </w:r>
      <w:r w:rsidR="00B132A3" w:rsidRPr="00D861A1">
        <w:rPr>
          <w:rFonts w:asciiTheme="majorHAnsi" w:hAnsiTheme="majorHAnsi" w:cstheme="majorHAnsi"/>
          <w:noProof/>
          <w:sz w:val="22"/>
          <w:szCs w:val="22"/>
        </w:rPr>
        <w:drawing>
          <wp:inline distT="0" distB="0" distL="0" distR="0" wp14:anchorId="4C53F488" wp14:editId="0BC239A1">
            <wp:extent cx="4480560" cy="1888460"/>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41"/>
                    <a:stretch>
                      <a:fillRect/>
                    </a:stretch>
                  </pic:blipFill>
                  <pic:spPr>
                    <a:xfrm>
                      <a:off x="0" y="0"/>
                      <a:ext cx="4506601" cy="1899436"/>
                    </a:xfrm>
                    <a:prstGeom prst="rect">
                      <a:avLst/>
                    </a:prstGeom>
                  </pic:spPr>
                </pic:pic>
              </a:graphicData>
            </a:graphic>
          </wp:inline>
        </w:drawing>
      </w:r>
    </w:p>
    <w:p w14:paraId="239EAB8E" w14:textId="68FD9FD6" w:rsidR="00897B87" w:rsidRPr="00D861A1" w:rsidRDefault="00897B87" w:rsidP="009E1BC1">
      <w:pPr>
        <w:keepNext/>
        <w:numPr>
          <w:ilvl w:val="2"/>
          <w:numId w:val="38"/>
        </w:numPr>
        <w:rPr>
          <w:rFonts w:asciiTheme="majorHAnsi" w:hAnsiTheme="majorHAnsi" w:cstheme="majorHAnsi"/>
          <w:sz w:val="22"/>
          <w:szCs w:val="22"/>
        </w:rPr>
      </w:pPr>
      <w:r w:rsidRPr="00D861A1">
        <w:rPr>
          <w:rFonts w:asciiTheme="majorHAnsi" w:hAnsiTheme="majorHAnsi" w:cstheme="majorHAnsi"/>
          <w:sz w:val="22"/>
          <w:szCs w:val="22"/>
        </w:rPr>
        <w:t xml:space="preserve">Click “Create API Key”, enter a name of your choice (e.g. clslab-light), and click “Generate API key”. Copy the API key and store it somewhere secure. </w:t>
      </w:r>
      <w:r w:rsidR="00C605A1" w:rsidRPr="00D861A1">
        <w:rPr>
          <w:rFonts w:asciiTheme="majorHAnsi" w:hAnsiTheme="majorHAnsi" w:cstheme="majorHAnsi"/>
          <w:sz w:val="22"/>
          <w:szCs w:val="22"/>
        </w:rPr>
        <w:t xml:space="preserve">Paste the API key into the MONGODB_API_KEY variable in </w:t>
      </w:r>
      <w:r w:rsidRPr="00D861A1">
        <w:rPr>
          <w:rFonts w:asciiTheme="majorHAnsi" w:hAnsiTheme="majorHAnsi" w:cstheme="majorHAnsi"/>
          <w:sz w:val="22"/>
          <w:szCs w:val="22"/>
        </w:rPr>
        <w:t>secrets.py</w:t>
      </w:r>
      <w:r w:rsidR="00C605A1" w:rsidRPr="00D861A1">
        <w:rPr>
          <w:rFonts w:asciiTheme="majorHAnsi" w:hAnsiTheme="majorHAnsi" w:cstheme="majorHAnsi"/>
          <w:sz w:val="22"/>
          <w:szCs w:val="22"/>
        </w:rPr>
        <w:t>.</w:t>
      </w:r>
      <w:r w:rsidR="00B132A3" w:rsidRPr="00D861A1">
        <w:rPr>
          <w:rFonts w:asciiTheme="majorHAnsi" w:hAnsiTheme="majorHAnsi" w:cstheme="majorHAnsi"/>
          <w:sz w:val="22"/>
          <w:szCs w:val="22"/>
        </w:rPr>
        <w:br/>
      </w:r>
      <w:r w:rsidR="00B132A3" w:rsidRPr="00D861A1">
        <w:rPr>
          <w:rFonts w:asciiTheme="majorHAnsi" w:hAnsiTheme="majorHAnsi" w:cstheme="majorHAnsi"/>
          <w:noProof/>
          <w:sz w:val="22"/>
          <w:szCs w:val="22"/>
        </w:rPr>
        <w:drawing>
          <wp:inline distT="0" distB="0" distL="0" distR="0" wp14:anchorId="64E9B8B2" wp14:editId="7E4369D0">
            <wp:extent cx="4198620" cy="4343399"/>
            <wp:effectExtent l="0" t="0" r="0" b="63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42"/>
                    <a:stretch>
                      <a:fillRect/>
                    </a:stretch>
                  </pic:blipFill>
                  <pic:spPr>
                    <a:xfrm>
                      <a:off x="0" y="0"/>
                      <a:ext cx="4202899" cy="4347826"/>
                    </a:xfrm>
                    <a:prstGeom prst="rect">
                      <a:avLst/>
                    </a:prstGeom>
                  </pic:spPr>
                </pic:pic>
              </a:graphicData>
            </a:graphic>
          </wp:inline>
        </w:drawing>
      </w:r>
    </w:p>
    <w:p w14:paraId="656F08D1" w14:textId="0573B2A1" w:rsidR="00B07255" w:rsidRPr="00D861A1" w:rsidRDefault="00B07255" w:rsidP="00E06800">
      <w:pPr>
        <w:keepNext/>
        <w:numPr>
          <w:ilvl w:val="1"/>
          <w:numId w:val="38"/>
        </w:numPr>
        <w:rPr>
          <w:rFonts w:asciiTheme="majorHAnsi" w:hAnsiTheme="majorHAnsi" w:cstheme="majorHAnsi"/>
          <w:sz w:val="22"/>
          <w:szCs w:val="22"/>
        </w:rPr>
      </w:pPr>
      <w:r w:rsidRPr="00D861A1">
        <w:rPr>
          <w:rFonts w:asciiTheme="majorHAnsi" w:hAnsiTheme="majorHAnsi" w:cstheme="majorHAnsi"/>
          <w:sz w:val="22"/>
          <w:szCs w:val="22"/>
        </w:rPr>
        <w:t>(Optional) Create your own HiveMQ instance</w:t>
      </w:r>
    </w:p>
    <w:p w14:paraId="429870DA" w14:textId="1B11A60A" w:rsidR="00B07255" w:rsidRPr="00D861A1" w:rsidRDefault="00B07255" w:rsidP="00E06800">
      <w:pPr>
        <w:keepNext/>
        <w:numPr>
          <w:ilvl w:val="2"/>
          <w:numId w:val="38"/>
        </w:numPr>
        <w:rPr>
          <w:rFonts w:asciiTheme="majorHAnsi" w:hAnsiTheme="majorHAnsi" w:cstheme="majorHAnsi"/>
          <w:sz w:val="22"/>
          <w:szCs w:val="22"/>
        </w:rPr>
      </w:pPr>
      <w:r w:rsidRPr="00D861A1">
        <w:rPr>
          <w:rFonts w:asciiTheme="majorHAnsi" w:hAnsiTheme="majorHAnsi" w:cstheme="majorHAnsi"/>
          <w:sz w:val="22"/>
          <w:szCs w:val="22"/>
        </w:rPr>
        <w:t xml:space="preserve">Navigate to </w:t>
      </w:r>
      <w:hyperlink r:id="rId43" w:history="1">
        <w:r w:rsidRPr="00D861A1">
          <w:rPr>
            <w:rStyle w:val="Hyperlink"/>
            <w:rFonts w:asciiTheme="majorHAnsi" w:hAnsiTheme="majorHAnsi" w:cstheme="majorHAnsi"/>
            <w:sz w:val="22"/>
            <w:szCs w:val="22"/>
          </w:rPr>
          <w:t>https://www.hivemq.com/mqtt-cloud-broker/</w:t>
        </w:r>
      </w:hyperlink>
      <w:r w:rsidRPr="00D861A1">
        <w:rPr>
          <w:rFonts w:asciiTheme="majorHAnsi" w:hAnsiTheme="majorHAnsi" w:cstheme="majorHAnsi"/>
          <w:sz w:val="22"/>
          <w:szCs w:val="22"/>
        </w:rPr>
        <w:t>, click “Try out for free”, and create an account</w:t>
      </w:r>
    </w:p>
    <w:p w14:paraId="0F1B9617" w14:textId="1C3FFC81" w:rsidR="009E7F36" w:rsidRPr="00D861A1" w:rsidRDefault="009E7F36" w:rsidP="002D089A">
      <w:pPr>
        <w:keepNext/>
        <w:numPr>
          <w:ilvl w:val="2"/>
          <w:numId w:val="38"/>
        </w:numPr>
        <w:rPr>
          <w:rFonts w:asciiTheme="majorHAnsi" w:hAnsiTheme="majorHAnsi" w:cstheme="majorHAnsi"/>
          <w:sz w:val="22"/>
          <w:szCs w:val="22"/>
        </w:rPr>
      </w:pPr>
      <w:r w:rsidRPr="00D861A1">
        <w:rPr>
          <w:rFonts w:asciiTheme="majorHAnsi" w:hAnsiTheme="majorHAnsi" w:cstheme="majorHAnsi"/>
          <w:sz w:val="22"/>
          <w:szCs w:val="22"/>
        </w:rPr>
        <w:t>Set up credentials by entering a username and password and press “ADD”</w:t>
      </w:r>
      <w:r w:rsidR="00B41E82" w:rsidRPr="00D861A1">
        <w:rPr>
          <w:rFonts w:asciiTheme="majorHAnsi" w:hAnsiTheme="majorHAnsi" w:cstheme="majorHAnsi"/>
          <w:sz w:val="22"/>
          <w:szCs w:val="22"/>
        </w:rPr>
        <w:br/>
      </w:r>
      <w:r w:rsidR="00B41E82" w:rsidRPr="00D861A1">
        <w:rPr>
          <w:rFonts w:asciiTheme="majorHAnsi" w:hAnsiTheme="majorHAnsi" w:cstheme="majorHAnsi"/>
          <w:noProof/>
          <w:sz w:val="22"/>
          <w:szCs w:val="22"/>
        </w:rPr>
        <w:drawing>
          <wp:inline distT="0" distB="0" distL="0" distR="0" wp14:anchorId="5DC6A4E6" wp14:editId="52FB6F93">
            <wp:extent cx="4366260" cy="1745740"/>
            <wp:effectExtent l="0" t="0" r="0" b="698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44"/>
                    <a:stretch>
                      <a:fillRect/>
                    </a:stretch>
                  </pic:blipFill>
                  <pic:spPr>
                    <a:xfrm>
                      <a:off x="0" y="0"/>
                      <a:ext cx="4381418" cy="1751800"/>
                    </a:xfrm>
                    <a:prstGeom prst="rect">
                      <a:avLst/>
                    </a:prstGeom>
                  </pic:spPr>
                </pic:pic>
              </a:graphicData>
            </a:graphic>
          </wp:inline>
        </w:drawing>
      </w:r>
    </w:p>
    <w:p w14:paraId="230F878C" w14:textId="56CC92DC" w:rsidR="009E7F36" w:rsidRPr="00D861A1" w:rsidRDefault="00871867" w:rsidP="000D582D">
      <w:pPr>
        <w:keepNext/>
        <w:numPr>
          <w:ilvl w:val="2"/>
          <w:numId w:val="38"/>
        </w:numPr>
        <w:rPr>
          <w:rFonts w:asciiTheme="majorHAnsi" w:hAnsiTheme="majorHAnsi" w:cstheme="majorHAnsi"/>
          <w:sz w:val="22"/>
          <w:szCs w:val="22"/>
        </w:rPr>
      </w:pPr>
      <w:r w:rsidRPr="00D861A1">
        <w:rPr>
          <w:rFonts w:asciiTheme="majorHAnsi" w:hAnsiTheme="majorHAnsi" w:cstheme="majorHAnsi"/>
          <w:sz w:val="22"/>
          <w:szCs w:val="22"/>
        </w:rPr>
        <w:t>N</w:t>
      </w:r>
      <w:r w:rsidR="009E7F36" w:rsidRPr="00D861A1">
        <w:rPr>
          <w:rFonts w:asciiTheme="majorHAnsi" w:hAnsiTheme="majorHAnsi" w:cstheme="majorHAnsi"/>
          <w:sz w:val="22"/>
          <w:szCs w:val="22"/>
        </w:rPr>
        <w:t xml:space="preserve">avigate to </w:t>
      </w:r>
      <w:r w:rsidR="002D089A" w:rsidRPr="00D861A1">
        <w:rPr>
          <w:rFonts w:asciiTheme="majorHAnsi" w:hAnsiTheme="majorHAnsi" w:cstheme="majorHAnsi"/>
          <w:sz w:val="22"/>
          <w:szCs w:val="22"/>
        </w:rPr>
        <w:t xml:space="preserve">the </w:t>
      </w:r>
      <w:r w:rsidR="009E7F36" w:rsidRPr="00D861A1">
        <w:rPr>
          <w:rFonts w:asciiTheme="majorHAnsi" w:hAnsiTheme="majorHAnsi" w:cstheme="majorHAnsi"/>
          <w:sz w:val="22"/>
          <w:szCs w:val="22"/>
        </w:rPr>
        <w:t xml:space="preserve">“Clusters” </w:t>
      </w:r>
      <w:r w:rsidR="002D089A" w:rsidRPr="00D861A1">
        <w:rPr>
          <w:rFonts w:asciiTheme="majorHAnsi" w:hAnsiTheme="majorHAnsi" w:cstheme="majorHAnsi"/>
          <w:sz w:val="22"/>
          <w:szCs w:val="22"/>
        </w:rPr>
        <w:t xml:space="preserve">tab </w:t>
      </w:r>
      <w:r w:rsidR="009E7F36" w:rsidRPr="00D861A1">
        <w:rPr>
          <w:rFonts w:asciiTheme="majorHAnsi" w:hAnsiTheme="majorHAnsi" w:cstheme="majorHAnsi"/>
          <w:sz w:val="22"/>
          <w:szCs w:val="22"/>
        </w:rPr>
        <w:t>and copy the URL (e.g., abc123.s2.eu.hivemq.cloud) to HIVEMQ_HOST in secrets.py</w:t>
      </w:r>
      <w:r w:rsidR="002D089A" w:rsidRPr="00D861A1">
        <w:rPr>
          <w:rFonts w:asciiTheme="majorHAnsi" w:hAnsiTheme="majorHAnsi" w:cstheme="majorHAnsi"/>
          <w:sz w:val="22"/>
          <w:szCs w:val="22"/>
        </w:rPr>
        <w:t>.</w:t>
      </w:r>
      <w:r w:rsidRPr="00D861A1">
        <w:rPr>
          <w:rFonts w:asciiTheme="majorHAnsi" w:hAnsiTheme="majorHAnsi" w:cstheme="majorHAnsi"/>
          <w:sz w:val="22"/>
          <w:szCs w:val="22"/>
        </w:rPr>
        <w:t xml:space="preserve"> Also update HIVEMQ_USERNAME and HIVEMQ_PASSWORD with the username and password from the previous step.</w:t>
      </w:r>
      <w:r w:rsidR="00B41E82" w:rsidRPr="00D861A1">
        <w:rPr>
          <w:rFonts w:asciiTheme="majorHAnsi" w:hAnsiTheme="majorHAnsi" w:cstheme="majorHAnsi"/>
          <w:sz w:val="22"/>
          <w:szCs w:val="22"/>
        </w:rPr>
        <w:br/>
      </w:r>
      <w:r w:rsidR="00B41E82" w:rsidRPr="00D861A1">
        <w:rPr>
          <w:rFonts w:asciiTheme="majorHAnsi" w:hAnsiTheme="majorHAnsi" w:cstheme="majorHAnsi"/>
          <w:noProof/>
          <w:sz w:val="22"/>
          <w:szCs w:val="22"/>
        </w:rPr>
        <w:drawing>
          <wp:inline distT="0" distB="0" distL="0" distR="0" wp14:anchorId="2184FB5E" wp14:editId="267E53F8">
            <wp:extent cx="4090470" cy="1426117"/>
            <wp:effectExtent l="0" t="0" r="5715" b="317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45"/>
                    <a:stretch>
                      <a:fillRect/>
                    </a:stretch>
                  </pic:blipFill>
                  <pic:spPr>
                    <a:xfrm>
                      <a:off x="0" y="0"/>
                      <a:ext cx="4117927" cy="1435690"/>
                    </a:xfrm>
                    <a:prstGeom prst="rect">
                      <a:avLst/>
                    </a:prstGeom>
                  </pic:spPr>
                </pic:pic>
              </a:graphicData>
            </a:graphic>
          </wp:inline>
        </w:drawing>
      </w:r>
    </w:p>
    <w:p w14:paraId="012AF3AB" w14:textId="3568BB92" w:rsidR="00883BD9" w:rsidRPr="00D861A1" w:rsidRDefault="00883BD9" w:rsidP="00883BD9">
      <w:pPr>
        <w:keepNext/>
        <w:numPr>
          <w:ilvl w:val="2"/>
          <w:numId w:val="38"/>
        </w:numPr>
        <w:rPr>
          <w:rFonts w:asciiTheme="majorHAnsi" w:hAnsiTheme="majorHAnsi" w:cstheme="majorHAnsi"/>
          <w:sz w:val="22"/>
          <w:szCs w:val="22"/>
        </w:rPr>
      </w:pPr>
      <w:r w:rsidRPr="00D861A1">
        <w:rPr>
          <w:rFonts w:asciiTheme="majorHAnsi" w:hAnsiTheme="majorHAnsi" w:cstheme="majorHAnsi"/>
          <w:sz w:val="22"/>
          <w:szCs w:val="22"/>
        </w:rPr>
        <w:t xml:space="preserve">Create a certificate using the Google Colab notebook at </w:t>
      </w:r>
      <w:hyperlink r:id="rId46" w:history="1">
        <w:r w:rsidRPr="00D861A1">
          <w:rPr>
            <w:rStyle w:val="Hyperlink"/>
            <w:rFonts w:asciiTheme="majorHAnsi" w:hAnsiTheme="majorHAnsi" w:cstheme="majorHAnsi"/>
            <w:sz w:val="22"/>
            <w:szCs w:val="22"/>
          </w:rPr>
          <w:t>https://github.com/sparks-baird/self-driving-lab-demo/blob/v0.7.3/notebooks/7.2.1-hivemq-openssl-certificate.ipynb</w:t>
        </w:r>
      </w:hyperlink>
      <w:r w:rsidRPr="00D861A1">
        <w:rPr>
          <w:rFonts w:asciiTheme="majorHAnsi" w:hAnsiTheme="majorHAnsi" w:cstheme="majorHAnsi"/>
          <w:sz w:val="22"/>
          <w:szCs w:val="22"/>
        </w:rPr>
        <w:t>. Enter the server address (same as HIVEMQ_HOST), run the Google Colab cells, and follow the instructions to download the hivemq-com-chain.der file to the unzipped sdl_demo folder. This file is used to do secure authentication via HiveMQ.</w:t>
      </w:r>
    </w:p>
    <w:p w14:paraId="048388C6" w14:textId="3D8CA71B" w:rsidR="00931288" w:rsidRPr="00DE0173" w:rsidRDefault="000B303D" w:rsidP="000942DF">
      <w:pPr>
        <w:keepNext/>
        <w:numPr>
          <w:ilvl w:val="0"/>
          <w:numId w:val="38"/>
        </w:numPr>
        <w:tabs>
          <w:tab w:val="clear" w:pos="720"/>
          <w:tab w:val="num" w:pos="360"/>
        </w:tabs>
      </w:pPr>
      <w:r w:rsidRPr="00DE0173">
        <w:rPr>
          <w:rFonts w:asciiTheme="majorHAnsi" w:eastAsia="Arial" w:hAnsiTheme="majorHAnsi" w:cstheme="majorHAnsi"/>
          <w:sz w:val="22"/>
          <w:szCs w:val="22"/>
        </w:rPr>
        <w:t xml:space="preserve">While holding Ctrl (Windows) or Cmd (Mac), select "lib", "main.py", </w:t>
      </w:r>
      <w:r w:rsidR="00883BD9" w:rsidRPr="00DE0173">
        <w:rPr>
          <w:rFonts w:asciiTheme="majorHAnsi" w:eastAsia="Arial" w:hAnsiTheme="majorHAnsi" w:cstheme="majorHAnsi"/>
          <w:sz w:val="22"/>
          <w:szCs w:val="22"/>
        </w:rPr>
        <w:t xml:space="preserve">“hivemq-com-chain.der”, </w:t>
      </w:r>
      <w:r w:rsidRPr="00DE0173">
        <w:rPr>
          <w:rFonts w:asciiTheme="majorHAnsi" w:eastAsia="Arial" w:hAnsiTheme="majorHAnsi" w:cstheme="majorHAnsi"/>
          <w:sz w:val="22"/>
          <w:szCs w:val="22"/>
        </w:rPr>
        <w:t>and "secrets.py", right click in the gray region, and click "Upload to /"</w:t>
      </w:r>
      <w:r w:rsidRPr="00DE0173">
        <w:rPr>
          <w:rFonts w:asciiTheme="majorHAnsi" w:eastAsia="Arial" w:hAnsiTheme="majorHAnsi" w:cstheme="majorHAnsi"/>
          <w:noProof/>
          <w:sz w:val="22"/>
          <w:szCs w:val="22"/>
        </w:rPr>
        <w:drawing>
          <wp:inline distT="0" distB="0" distL="0" distR="0" wp14:anchorId="34BE66AF" wp14:editId="4028ADE6">
            <wp:extent cx="2773680" cy="3794760"/>
            <wp:effectExtent l="0" t="0" r="7620" b="0"/>
            <wp:docPr id="2073665688" name="Picture 20736656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88" name="Picture 2073665688" descr="Graphical user interface, applicati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73680" cy="3794760"/>
                    </a:xfrm>
                    <a:prstGeom prst="rect">
                      <a:avLst/>
                    </a:prstGeom>
                    <a:noFill/>
                    <a:ln>
                      <a:noFill/>
                    </a:ln>
                  </pic:spPr>
                </pic:pic>
              </a:graphicData>
            </a:graphic>
          </wp:inline>
        </w:drawing>
      </w:r>
    </w:p>
    <w:p w14:paraId="5CF02D51" w14:textId="4CEBEEC2" w:rsidR="000B303D" w:rsidRPr="00DE0173" w:rsidRDefault="00931288" w:rsidP="00931288">
      <w:pPr>
        <w:pStyle w:val="Caption"/>
      </w:pPr>
      <w:bookmarkStart w:id="33" w:name="_Ref122437316"/>
      <w:r w:rsidRPr="00DE0173">
        <w:t xml:space="preserve">Figure </w:t>
      </w:r>
      <w:r w:rsidR="00077ACC">
        <w:fldChar w:fldCharType="begin"/>
      </w:r>
      <w:r w:rsidR="00077ACC">
        <w:instrText xml:space="preserve"> SEQ Figure \* ARABIC </w:instrText>
      </w:r>
      <w:r w:rsidR="00077ACC">
        <w:fldChar w:fldCharType="separate"/>
      </w:r>
      <w:r w:rsidR="00BF30F7">
        <w:rPr>
          <w:noProof/>
        </w:rPr>
        <w:t>12</w:t>
      </w:r>
      <w:r w:rsidR="00077ACC">
        <w:rPr>
          <w:noProof/>
        </w:rPr>
        <w:fldChar w:fldCharType="end"/>
      </w:r>
      <w:bookmarkEnd w:id="33"/>
      <w:r w:rsidR="000B303D" w:rsidRPr="00DE0173">
        <w:rPr>
          <w:rFonts w:asciiTheme="majorHAnsi" w:eastAsia="Arial" w:hAnsiTheme="majorHAnsi" w:cstheme="majorHAnsi"/>
          <w:sz w:val="22"/>
          <w:szCs w:val="22"/>
        </w:rPr>
        <w:br/>
      </w:r>
    </w:p>
    <w:p w14:paraId="04D598E2" w14:textId="74F1985D" w:rsidR="00931288" w:rsidRPr="00DE0173" w:rsidRDefault="000B303D" w:rsidP="000942DF">
      <w:pPr>
        <w:keepNext/>
        <w:numPr>
          <w:ilvl w:val="0"/>
          <w:numId w:val="38"/>
        </w:numPr>
        <w:tabs>
          <w:tab w:val="clear" w:pos="720"/>
          <w:tab w:val="num" w:pos="360"/>
        </w:tabs>
      </w:pPr>
      <w:r w:rsidRPr="00DE0173">
        <w:rPr>
          <w:rFonts w:asciiTheme="majorHAnsi" w:eastAsia="Arial" w:hAnsiTheme="majorHAnsi" w:cstheme="majorHAnsi"/>
          <w:sz w:val="22"/>
          <w:szCs w:val="22"/>
        </w:rPr>
        <w:t>Double click to open </w:t>
      </w:r>
      <w:r w:rsidRPr="00DE0173">
        <w:rPr>
          <w:rFonts w:asciiTheme="majorHAnsi" w:eastAsia="Arial" w:hAnsiTheme="majorHAnsi" w:cstheme="majorHAnsi"/>
          <w:i/>
          <w:iCs/>
          <w:sz w:val="22"/>
          <w:szCs w:val="22"/>
        </w:rPr>
        <w:t>main.py</w:t>
      </w:r>
      <w:r w:rsidRPr="00DE0173">
        <w:rPr>
          <w:rFonts w:asciiTheme="majorHAnsi" w:eastAsia="Arial" w:hAnsiTheme="majorHAnsi" w:cstheme="majorHAnsi"/>
          <w:sz w:val="22"/>
          <w:szCs w:val="22"/>
        </w:rPr>
        <w:t>, click the green play button, and note the PICO ID that prints to the command window ("prefix/picow/&lt;PICO_ID&gt;/")</w:t>
      </w:r>
      <w:r w:rsidR="00D62638" w:rsidRPr="00DE0173">
        <w:rPr>
          <w:rFonts w:asciiTheme="majorHAnsi" w:eastAsia="Arial" w:hAnsiTheme="majorHAnsi" w:cstheme="majorHAnsi"/>
          <w:sz w:val="22"/>
          <w:szCs w:val="22"/>
        </w:rPr>
        <w:t>. This will act as the “password” to control the demo.</w:t>
      </w:r>
      <w:r w:rsidRPr="00DE0173">
        <w:rPr>
          <w:rFonts w:asciiTheme="majorHAnsi" w:eastAsia="Arial" w:hAnsiTheme="majorHAnsi" w:cstheme="majorHAnsi"/>
          <w:noProof/>
          <w:sz w:val="22"/>
          <w:szCs w:val="22"/>
        </w:rPr>
        <w:drawing>
          <wp:inline distT="0" distB="0" distL="0" distR="0" wp14:anchorId="077619A0" wp14:editId="76075B18">
            <wp:extent cx="5547360" cy="3162300"/>
            <wp:effectExtent l="0" t="0" r="0" b="0"/>
            <wp:docPr id="2073665687" name="Picture 20736656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87" name="Picture 2073665687" descr="Graphical user interface, text,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47360" cy="3162300"/>
                    </a:xfrm>
                    <a:prstGeom prst="rect">
                      <a:avLst/>
                    </a:prstGeom>
                    <a:noFill/>
                    <a:ln>
                      <a:noFill/>
                    </a:ln>
                  </pic:spPr>
                </pic:pic>
              </a:graphicData>
            </a:graphic>
          </wp:inline>
        </w:drawing>
      </w:r>
    </w:p>
    <w:p w14:paraId="05075B5D" w14:textId="239434B0" w:rsidR="000B303D" w:rsidRPr="00DE0173" w:rsidRDefault="00931288" w:rsidP="00931288">
      <w:pPr>
        <w:pStyle w:val="Caption"/>
        <w:rPr>
          <w:rFonts w:asciiTheme="majorHAnsi" w:eastAsia="Arial" w:hAnsiTheme="majorHAnsi" w:cstheme="majorHAnsi"/>
          <w:sz w:val="22"/>
          <w:szCs w:val="22"/>
        </w:rPr>
      </w:pPr>
      <w:bookmarkStart w:id="34" w:name="_Ref122437321"/>
      <w:r w:rsidRPr="00DE0173">
        <w:t xml:space="preserve">Figure </w:t>
      </w:r>
      <w:r w:rsidR="00077ACC">
        <w:fldChar w:fldCharType="begin"/>
      </w:r>
      <w:r w:rsidR="00077ACC">
        <w:instrText xml:space="preserve"> SEQ Figure \* ARABIC </w:instrText>
      </w:r>
      <w:r w:rsidR="00077ACC">
        <w:fldChar w:fldCharType="separate"/>
      </w:r>
      <w:r w:rsidR="00BF30F7">
        <w:rPr>
          <w:noProof/>
        </w:rPr>
        <w:t>13</w:t>
      </w:r>
      <w:r w:rsidR="00077ACC">
        <w:rPr>
          <w:noProof/>
        </w:rPr>
        <w:fldChar w:fldCharType="end"/>
      </w:r>
      <w:bookmarkEnd w:id="34"/>
    </w:p>
    <w:p w14:paraId="62C92A78" w14:textId="05B205F2" w:rsidR="003E5298" w:rsidRPr="00DE0173" w:rsidRDefault="000B303D" w:rsidP="000B303D">
      <w:pPr>
        <w:pStyle w:val="Heading2"/>
      </w:pPr>
      <w:r w:rsidRPr="00DE0173">
        <w:t>Control from the cloud</w:t>
      </w:r>
    </w:p>
    <w:p w14:paraId="02367D9A" w14:textId="73990362" w:rsidR="00F50322" w:rsidRPr="00DE0173" w:rsidRDefault="00F50322" w:rsidP="00F50322">
      <w:pPr>
        <w:rPr>
          <w:rFonts w:asciiTheme="majorHAnsi" w:hAnsiTheme="majorHAnsi" w:cstheme="majorHAnsi"/>
          <w:b/>
          <w:bCs/>
          <w:sz w:val="22"/>
          <w:szCs w:val="22"/>
        </w:rPr>
      </w:pPr>
      <w:r w:rsidRPr="00DE0173">
        <w:rPr>
          <w:rFonts w:asciiTheme="majorHAnsi" w:hAnsiTheme="majorHAnsi" w:cstheme="majorHAnsi"/>
          <w:b/>
          <w:bCs/>
          <w:sz w:val="22"/>
          <w:szCs w:val="22"/>
        </w:rPr>
        <w:t>Timing: 10 min</w:t>
      </w:r>
    </w:p>
    <w:p w14:paraId="1CE83371" w14:textId="130A42DB" w:rsidR="000B303D" w:rsidRPr="00737B12" w:rsidRDefault="000B303D" w:rsidP="000B303D">
      <w:pPr>
        <w:rPr>
          <w:rFonts w:asciiTheme="majorHAnsi" w:hAnsiTheme="majorHAnsi" w:cstheme="majorHAnsi"/>
          <w:sz w:val="22"/>
          <w:szCs w:val="22"/>
        </w:rPr>
      </w:pPr>
    </w:p>
    <w:p w14:paraId="06C5732E" w14:textId="7DF3321A" w:rsidR="00F50322" w:rsidRPr="00737B12" w:rsidRDefault="00A75EEF" w:rsidP="00F50322">
      <w:pPr>
        <w:rPr>
          <w:rFonts w:asciiTheme="majorHAnsi" w:hAnsiTheme="majorHAnsi" w:cstheme="majorHAnsi"/>
          <w:sz w:val="22"/>
          <w:szCs w:val="22"/>
        </w:rPr>
      </w:pPr>
      <w:r w:rsidRPr="00737B12">
        <w:rPr>
          <w:rFonts w:asciiTheme="majorHAnsi" w:hAnsiTheme="majorHAnsi" w:cstheme="majorHAnsi"/>
          <w:sz w:val="22"/>
          <w:szCs w:val="22"/>
        </w:rPr>
        <w:t xml:space="preserve">Bayesian optimization is commonly used for computational and experimental discovery of new materials, and is often used with low experimental budgets in self-driving laboratory settings. This section covers controlling </w:t>
      </w:r>
      <w:r w:rsidR="00F50322" w:rsidRPr="00737B12">
        <w:rPr>
          <w:rFonts w:asciiTheme="majorHAnsi" w:hAnsiTheme="majorHAnsi" w:cstheme="majorHAnsi"/>
          <w:sz w:val="22"/>
          <w:szCs w:val="22"/>
        </w:rPr>
        <w:t xml:space="preserve">the device </w:t>
      </w:r>
      <w:r w:rsidRPr="00737B12">
        <w:rPr>
          <w:rFonts w:asciiTheme="majorHAnsi" w:hAnsiTheme="majorHAnsi" w:cstheme="majorHAnsi"/>
          <w:sz w:val="22"/>
          <w:szCs w:val="22"/>
        </w:rPr>
        <w:t xml:space="preserve">in a closed-loop fashion </w:t>
      </w:r>
      <w:r w:rsidR="00F50322" w:rsidRPr="00737B12">
        <w:rPr>
          <w:rFonts w:asciiTheme="majorHAnsi" w:hAnsiTheme="majorHAnsi" w:cstheme="majorHAnsi"/>
          <w:sz w:val="22"/>
          <w:szCs w:val="22"/>
        </w:rPr>
        <w:t>via internet-of-things style communication (MQTT) and run a basic optimization comparison of grid search vs. random search vs. Bayesian optimization.</w:t>
      </w:r>
    </w:p>
    <w:p w14:paraId="3BBF3C7C" w14:textId="77777777" w:rsidR="00F50322" w:rsidRPr="00DE0173" w:rsidRDefault="00F50322" w:rsidP="00F50322"/>
    <w:p w14:paraId="2C966BCB" w14:textId="5023C18F" w:rsidR="000B303D" w:rsidRPr="00D861A1" w:rsidRDefault="00077ACC" w:rsidP="000942DF">
      <w:pPr>
        <w:numPr>
          <w:ilvl w:val="0"/>
          <w:numId w:val="45"/>
        </w:numPr>
        <w:tabs>
          <w:tab w:val="clear" w:pos="720"/>
        </w:tabs>
        <w:rPr>
          <w:rFonts w:asciiTheme="majorHAnsi" w:hAnsiTheme="majorHAnsi" w:cstheme="majorHAnsi"/>
          <w:sz w:val="22"/>
          <w:szCs w:val="22"/>
        </w:rPr>
      </w:pPr>
      <w:hyperlink r:id="rId49" w:history="1">
        <w:r w:rsidR="000B303D" w:rsidRPr="00D861A1">
          <w:rPr>
            <w:rStyle w:val="Hyperlink"/>
            <w:rFonts w:asciiTheme="majorHAnsi" w:hAnsiTheme="majorHAnsi" w:cstheme="majorHAnsi"/>
            <w:sz w:val="22"/>
            <w:szCs w:val="22"/>
          </w:rPr>
          <w:t>Open notebooks/4.2-paho-mqtt-colab-sdl-demo-test.ipynb in Google Colab</w:t>
        </w:r>
      </w:hyperlink>
    </w:p>
    <w:p w14:paraId="3D33F273" w14:textId="169EF8F0" w:rsidR="00931288" w:rsidRPr="00D861A1" w:rsidRDefault="000B303D" w:rsidP="000942DF">
      <w:pPr>
        <w:keepNext/>
        <w:numPr>
          <w:ilvl w:val="0"/>
          <w:numId w:val="45"/>
        </w:numPr>
        <w:tabs>
          <w:tab w:val="clear" w:pos="720"/>
          <w:tab w:val="num" w:pos="360"/>
        </w:tabs>
        <w:rPr>
          <w:rFonts w:asciiTheme="majorHAnsi" w:hAnsiTheme="majorHAnsi" w:cstheme="majorHAnsi"/>
          <w:sz w:val="22"/>
          <w:szCs w:val="22"/>
        </w:rPr>
      </w:pPr>
      <w:r w:rsidRPr="00D861A1">
        <w:rPr>
          <w:rFonts w:asciiTheme="majorHAnsi" w:hAnsiTheme="majorHAnsi" w:cstheme="majorHAnsi"/>
          <w:sz w:val="22"/>
          <w:szCs w:val="22"/>
        </w:rPr>
        <w:t>Scroll to the first code cell and click the play button to install the self-driving-lab-demo Python package</w:t>
      </w:r>
      <w:r w:rsidR="003837CD" w:rsidRPr="00D861A1">
        <w:rPr>
          <w:rFonts w:asciiTheme="majorHAnsi" w:hAnsiTheme="majorHAnsi" w:cstheme="majorHAnsi"/>
          <w:sz w:val="22"/>
          <w:szCs w:val="22"/>
        </w:rPr>
        <w:br/>
      </w:r>
      <w:r w:rsidRPr="00D861A1">
        <w:rPr>
          <w:rFonts w:asciiTheme="majorHAnsi" w:hAnsiTheme="majorHAnsi" w:cstheme="majorHAnsi"/>
          <w:noProof/>
          <w:sz w:val="22"/>
          <w:szCs w:val="22"/>
        </w:rPr>
        <w:drawing>
          <wp:inline distT="0" distB="0" distL="0" distR="0" wp14:anchorId="1EAD1226" wp14:editId="400931C7">
            <wp:extent cx="3299460" cy="1275714"/>
            <wp:effectExtent l="0" t="0" r="0" b="1270"/>
            <wp:docPr id="2073665718" name="Picture 20736657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18" name="Picture 2073665718" descr="Tex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17387" cy="1282645"/>
                    </a:xfrm>
                    <a:prstGeom prst="rect">
                      <a:avLst/>
                    </a:prstGeom>
                    <a:noFill/>
                    <a:ln>
                      <a:noFill/>
                    </a:ln>
                  </pic:spPr>
                </pic:pic>
              </a:graphicData>
            </a:graphic>
          </wp:inline>
        </w:drawing>
      </w:r>
    </w:p>
    <w:p w14:paraId="0CE8FA4D" w14:textId="00317A2D" w:rsidR="00931288" w:rsidRPr="00D861A1" w:rsidRDefault="00931288" w:rsidP="00931288">
      <w:pPr>
        <w:pStyle w:val="Caption"/>
        <w:rPr>
          <w:rFonts w:asciiTheme="majorHAnsi" w:hAnsiTheme="majorHAnsi" w:cstheme="majorHAnsi"/>
          <w:sz w:val="22"/>
          <w:szCs w:val="22"/>
        </w:rPr>
      </w:pPr>
      <w:bookmarkStart w:id="35" w:name="_Ref122437325"/>
      <w:r w:rsidRPr="00D861A1">
        <w:rPr>
          <w:rFonts w:asciiTheme="majorHAnsi" w:hAnsiTheme="majorHAnsi" w:cstheme="majorHAnsi"/>
          <w:sz w:val="22"/>
          <w:szCs w:val="22"/>
        </w:rPr>
        <w:t xml:space="preserve">Figure </w:t>
      </w:r>
      <w:r w:rsidRPr="00D861A1">
        <w:rPr>
          <w:rFonts w:asciiTheme="majorHAnsi" w:hAnsiTheme="majorHAnsi" w:cstheme="majorHAnsi"/>
          <w:sz w:val="22"/>
          <w:szCs w:val="22"/>
        </w:rPr>
        <w:fldChar w:fldCharType="begin"/>
      </w:r>
      <w:r w:rsidRPr="00D861A1">
        <w:rPr>
          <w:rFonts w:asciiTheme="majorHAnsi" w:hAnsiTheme="majorHAnsi" w:cstheme="majorHAnsi"/>
          <w:sz w:val="22"/>
          <w:szCs w:val="22"/>
        </w:rPr>
        <w:instrText xml:space="preserve"> SEQ Figure \* ARABIC </w:instrText>
      </w:r>
      <w:r w:rsidRPr="00D861A1">
        <w:rPr>
          <w:rFonts w:asciiTheme="majorHAnsi" w:hAnsiTheme="majorHAnsi" w:cstheme="majorHAnsi"/>
          <w:sz w:val="22"/>
          <w:szCs w:val="22"/>
        </w:rPr>
        <w:fldChar w:fldCharType="separate"/>
      </w:r>
      <w:r w:rsidR="00BF30F7">
        <w:rPr>
          <w:rFonts w:asciiTheme="majorHAnsi" w:hAnsiTheme="majorHAnsi" w:cstheme="majorHAnsi"/>
          <w:noProof/>
          <w:sz w:val="22"/>
          <w:szCs w:val="22"/>
        </w:rPr>
        <w:t>14</w:t>
      </w:r>
      <w:r w:rsidRPr="00D861A1">
        <w:rPr>
          <w:rFonts w:asciiTheme="majorHAnsi" w:hAnsiTheme="majorHAnsi" w:cstheme="majorHAnsi"/>
          <w:noProof/>
          <w:sz w:val="22"/>
          <w:szCs w:val="22"/>
        </w:rPr>
        <w:fldChar w:fldCharType="end"/>
      </w:r>
      <w:bookmarkEnd w:id="35"/>
    </w:p>
    <w:p w14:paraId="21B213E1" w14:textId="67E74170" w:rsidR="000B303D" w:rsidRPr="00D861A1" w:rsidRDefault="000B303D" w:rsidP="00931288">
      <w:pPr>
        <w:rPr>
          <w:rFonts w:asciiTheme="majorHAnsi" w:hAnsiTheme="majorHAnsi" w:cstheme="majorHAnsi"/>
          <w:sz w:val="22"/>
          <w:szCs w:val="22"/>
        </w:rPr>
      </w:pPr>
      <w:r w:rsidRPr="00D861A1">
        <w:rPr>
          <w:rFonts w:asciiTheme="majorHAnsi" w:hAnsiTheme="majorHAnsi" w:cstheme="majorHAnsi"/>
          <w:noProof/>
          <w:sz w:val="22"/>
          <w:szCs w:val="22"/>
        </w:rPr>
        <mc:AlternateContent>
          <mc:Choice Requires="wps">
            <w:drawing>
              <wp:inline distT="0" distB="0" distL="0" distR="0" wp14:anchorId="709E0887" wp14:editId="08C0CA9B">
                <wp:extent cx="304800" cy="304800"/>
                <wp:effectExtent l="0" t="0" r="0" b="0"/>
                <wp:docPr id="2073665717" name="Rectangle 20736657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85E1EEA" id="Rectangle 207366571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1F0C3CB" w14:textId="59E9894E" w:rsidR="00931288" w:rsidRPr="00D861A1" w:rsidRDefault="000B303D" w:rsidP="000942DF">
      <w:pPr>
        <w:keepNext/>
        <w:numPr>
          <w:ilvl w:val="0"/>
          <w:numId w:val="45"/>
        </w:numPr>
        <w:tabs>
          <w:tab w:val="clear" w:pos="720"/>
          <w:tab w:val="num" w:pos="360"/>
        </w:tabs>
        <w:rPr>
          <w:rFonts w:asciiTheme="majorHAnsi" w:hAnsiTheme="majorHAnsi" w:cstheme="majorHAnsi"/>
          <w:sz w:val="22"/>
          <w:szCs w:val="22"/>
        </w:rPr>
      </w:pPr>
      <w:r w:rsidRPr="00D861A1">
        <w:rPr>
          <w:rFonts w:asciiTheme="majorHAnsi" w:hAnsiTheme="majorHAnsi" w:cstheme="majorHAnsi"/>
          <w:sz w:val="22"/>
          <w:szCs w:val="22"/>
        </w:rPr>
        <w:t>Copy the PICO ID from the Thonny editor and paste it in place of "test" (without quotes)</w:t>
      </w:r>
      <w:r w:rsidR="00B17826" w:rsidRPr="00D861A1">
        <w:rPr>
          <w:rFonts w:asciiTheme="majorHAnsi" w:hAnsiTheme="majorHAnsi" w:cstheme="majorHAnsi"/>
          <w:sz w:val="22"/>
          <w:szCs w:val="22"/>
        </w:rPr>
        <w:t>. The following is an example image of the output; the actual output to the command window may vary in future releases.</w:t>
      </w:r>
      <w:r w:rsidRPr="00D861A1">
        <w:rPr>
          <w:rFonts w:asciiTheme="majorHAnsi" w:hAnsiTheme="majorHAnsi" w:cstheme="majorHAnsi"/>
          <w:noProof/>
          <w:sz w:val="22"/>
          <w:szCs w:val="22"/>
        </w:rPr>
        <w:drawing>
          <wp:inline distT="0" distB="0" distL="0" distR="0" wp14:anchorId="79BA233E" wp14:editId="06CB1642">
            <wp:extent cx="5806440" cy="1954530"/>
            <wp:effectExtent l="0" t="0" r="3810" b="7620"/>
            <wp:docPr id="2073665716" name="Picture 20736657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16" name="Picture 2073665716" descr="Graphical user interface, text, application, chat or text messag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06440" cy="1954530"/>
                    </a:xfrm>
                    <a:prstGeom prst="rect">
                      <a:avLst/>
                    </a:prstGeom>
                    <a:noFill/>
                    <a:ln>
                      <a:noFill/>
                    </a:ln>
                  </pic:spPr>
                </pic:pic>
              </a:graphicData>
            </a:graphic>
          </wp:inline>
        </w:drawing>
      </w:r>
    </w:p>
    <w:p w14:paraId="5C93FE03" w14:textId="059C3E3D" w:rsidR="00931288" w:rsidRPr="00D861A1" w:rsidRDefault="00931288" w:rsidP="00931288">
      <w:pPr>
        <w:pStyle w:val="Caption"/>
        <w:rPr>
          <w:rFonts w:asciiTheme="majorHAnsi" w:hAnsiTheme="majorHAnsi" w:cstheme="majorHAnsi"/>
          <w:sz w:val="22"/>
          <w:szCs w:val="22"/>
        </w:rPr>
      </w:pPr>
      <w:bookmarkStart w:id="36" w:name="_Ref122437328"/>
      <w:r w:rsidRPr="00D861A1">
        <w:rPr>
          <w:rFonts w:asciiTheme="majorHAnsi" w:hAnsiTheme="majorHAnsi" w:cstheme="majorHAnsi"/>
          <w:sz w:val="22"/>
          <w:szCs w:val="22"/>
        </w:rPr>
        <w:t xml:space="preserve">Figure </w:t>
      </w:r>
      <w:r w:rsidRPr="00D861A1">
        <w:rPr>
          <w:rFonts w:asciiTheme="majorHAnsi" w:hAnsiTheme="majorHAnsi" w:cstheme="majorHAnsi"/>
          <w:sz w:val="22"/>
          <w:szCs w:val="22"/>
        </w:rPr>
        <w:fldChar w:fldCharType="begin"/>
      </w:r>
      <w:r w:rsidRPr="00D861A1">
        <w:rPr>
          <w:rFonts w:asciiTheme="majorHAnsi" w:hAnsiTheme="majorHAnsi" w:cstheme="majorHAnsi"/>
          <w:sz w:val="22"/>
          <w:szCs w:val="22"/>
        </w:rPr>
        <w:instrText xml:space="preserve"> SEQ Figure \* ARABIC </w:instrText>
      </w:r>
      <w:r w:rsidRPr="00D861A1">
        <w:rPr>
          <w:rFonts w:asciiTheme="majorHAnsi" w:hAnsiTheme="majorHAnsi" w:cstheme="majorHAnsi"/>
          <w:sz w:val="22"/>
          <w:szCs w:val="22"/>
        </w:rPr>
        <w:fldChar w:fldCharType="separate"/>
      </w:r>
      <w:r w:rsidR="00BF30F7">
        <w:rPr>
          <w:rFonts w:asciiTheme="majorHAnsi" w:hAnsiTheme="majorHAnsi" w:cstheme="majorHAnsi"/>
          <w:noProof/>
          <w:sz w:val="22"/>
          <w:szCs w:val="22"/>
        </w:rPr>
        <w:t>15</w:t>
      </w:r>
      <w:r w:rsidRPr="00D861A1">
        <w:rPr>
          <w:rFonts w:asciiTheme="majorHAnsi" w:hAnsiTheme="majorHAnsi" w:cstheme="majorHAnsi"/>
          <w:noProof/>
          <w:sz w:val="22"/>
          <w:szCs w:val="22"/>
        </w:rPr>
        <w:fldChar w:fldCharType="end"/>
      </w:r>
      <w:bookmarkEnd w:id="36"/>
    </w:p>
    <w:p w14:paraId="7EF0416D" w14:textId="77777777" w:rsidR="00931288" w:rsidRPr="00D861A1" w:rsidRDefault="000B303D" w:rsidP="00B52369">
      <w:pPr>
        <w:keepNext/>
        <w:ind w:left="720"/>
        <w:rPr>
          <w:rFonts w:asciiTheme="majorHAnsi" w:hAnsiTheme="majorHAnsi" w:cstheme="majorHAnsi"/>
          <w:sz w:val="22"/>
          <w:szCs w:val="22"/>
        </w:rPr>
      </w:pPr>
      <w:r w:rsidRPr="00D861A1">
        <w:rPr>
          <w:rFonts w:asciiTheme="majorHAnsi" w:hAnsiTheme="majorHAnsi" w:cstheme="majorHAnsi"/>
          <w:noProof/>
          <w:sz w:val="22"/>
          <w:szCs w:val="22"/>
        </w:rPr>
        <w:drawing>
          <wp:inline distT="0" distB="0" distL="0" distR="0" wp14:anchorId="74E6F9A1" wp14:editId="04637CC9">
            <wp:extent cx="5806440" cy="1140460"/>
            <wp:effectExtent l="0" t="0" r="3810" b="2540"/>
            <wp:docPr id="2073665715" name="Picture 20736657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15" name="Picture 2073665715" descr="Graphical user interface, application&#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06440" cy="1140460"/>
                    </a:xfrm>
                    <a:prstGeom prst="rect">
                      <a:avLst/>
                    </a:prstGeom>
                    <a:noFill/>
                    <a:ln>
                      <a:noFill/>
                    </a:ln>
                  </pic:spPr>
                </pic:pic>
              </a:graphicData>
            </a:graphic>
          </wp:inline>
        </w:drawing>
      </w:r>
    </w:p>
    <w:p w14:paraId="620B00E2" w14:textId="3D2A86F0" w:rsidR="00931288" w:rsidRPr="00D861A1" w:rsidRDefault="00931288" w:rsidP="00931288">
      <w:pPr>
        <w:pStyle w:val="Caption"/>
        <w:rPr>
          <w:rFonts w:asciiTheme="majorHAnsi" w:hAnsiTheme="majorHAnsi" w:cstheme="majorHAnsi"/>
          <w:sz w:val="22"/>
          <w:szCs w:val="22"/>
        </w:rPr>
      </w:pPr>
      <w:bookmarkStart w:id="37" w:name="_Ref122437330"/>
      <w:r w:rsidRPr="00D861A1">
        <w:rPr>
          <w:rFonts w:asciiTheme="majorHAnsi" w:hAnsiTheme="majorHAnsi" w:cstheme="majorHAnsi"/>
          <w:sz w:val="22"/>
          <w:szCs w:val="22"/>
        </w:rPr>
        <w:t xml:space="preserve">Figure </w:t>
      </w:r>
      <w:r w:rsidRPr="00D861A1">
        <w:rPr>
          <w:rFonts w:asciiTheme="majorHAnsi" w:hAnsiTheme="majorHAnsi" w:cstheme="majorHAnsi"/>
          <w:sz w:val="22"/>
          <w:szCs w:val="22"/>
        </w:rPr>
        <w:fldChar w:fldCharType="begin"/>
      </w:r>
      <w:r w:rsidRPr="00D861A1">
        <w:rPr>
          <w:rFonts w:asciiTheme="majorHAnsi" w:hAnsiTheme="majorHAnsi" w:cstheme="majorHAnsi"/>
          <w:sz w:val="22"/>
          <w:szCs w:val="22"/>
        </w:rPr>
        <w:instrText xml:space="preserve"> SEQ Figure \* ARABIC </w:instrText>
      </w:r>
      <w:r w:rsidRPr="00D861A1">
        <w:rPr>
          <w:rFonts w:asciiTheme="majorHAnsi" w:hAnsiTheme="majorHAnsi" w:cstheme="majorHAnsi"/>
          <w:sz w:val="22"/>
          <w:szCs w:val="22"/>
        </w:rPr>
        <w:fldChar w:fldCharType="separate"/>
      </w:r>
      <w:r w:rsidR="00BF30F7">
        <w:rPr>
          <w:rFonts w:asciiTheme="majorHAnsi" w:hAnsiTheme="majorHAnsi" w:cstheme="majorHAnsi"/>
          <w:noProof/>
          <w:sz w:val="22"/>
          <w:szCs w:val="22"/>
        </w:rPr>
        <w:t>16</w:t>
      </w:r>
      <w:r w:rsidRPr="00D861A1">
        <w:rPr>
          <w:rFonts w:asciiTheme="majorHAnsi" w:hAnsiTheme="majorHAnsi" w:cstheme="majorHAnsi"/>
          <w:noProof/>
          <w:sz w:val="22"/>
          <w:szCs w:val="22"/>
        </w:rPr>
        <w:fldChar w:fldCharType="end"/>
      </w:r>
      <w:bookmarkEnd w:id="37"/>
    </w:p>
    <w:p w14:paraId="7A49C707" w14:textId="168439FB" w:rsidR="000B303D" w:rsidRPr="00D861A1" w:rsidRDefault="000B303D" w:rsidP="000942DF">
      <w:pPr>
        <w:numPr>
          <w:ilvl w:val="0"/>
          <w:numId w:val="45"/>
        </w:numPr>
        <w:tabs>
          <w:tab w:val="clear" w:pos="720"/>
          <w:tab w:val="num" w:pos="360"/>
        </w:tabs>
        <w:rPr>
          <w:rFonts w:asciiTheme="majorHAnsi" w:hAnsiTheme="majorHAnsi" w:cstheme="majorHAnsi"/>
          <w:sz w:val="22"/>
          <w:szCs w:val="22"/>
        </w:rPr>
      </w:pPr>
      <w:r w:rsidRPr="00D861A1">
        <w:rPr>
          <w:rFonts w:asciiTheme="majorHAnsi" w:hAnsiTheme="majorHAnsi" w:cstheme="majorHAnsi"/>
          <w:sz w:val="22"/>
          <w:szCs w:val="22"/>
        </w:rPr>
        <w:t>Run the remaining code cells</w:t>
      </w:r>
    </w:p>
    <w:p w14:paraId="6F564130" w14:textId="77777777" w:rsidR="00A75EEF" w:rsidRPr="00D861A1" w:rsidRDefault="00A75EEF" w:rsidP="00A75EEF">
      <w:pPr>
        <w:pStyle w:val="ListParagraph"/>
        <w:numPr>
          <w:ilvl w:val="1"/>
          <w:numId w:val="45"/>
        </w:numPr>
        <w:rPr>
          <w:rFonts w:asciiTheme="majorHAnsi" w:hAnsiTheme="majorHAnsi" w:cstheme="majorHAnsi"/>
          <w:sz w:val="22"/>
          <w:szCs w:val="22"/>
        </w:rPr>
      </w:pPr>
      <w:r w:rsidRPr="00D861A1">
        <w:rPr>
          <w:rFonts w:asciiTheme="majorHAnsi" w:hAnsiTheme="majorHAnsi" w:cstheme="majorHAnsi"/>
          <w:sz w:val="22"/>
          <w:szCs w:val="22"/>
        </w:rPr>
        <w:t>Instantiate a SelfDrivingLabDemo class</w:t>
      </w:r>
    </w:p>
    <w:p w14:paraId="69B11DC9" w14:textId="00F23F0B" w:rsidR="00A75EEF" w:rsidRPr="00D861A1" w:rsidRDefault="00A75EEF" w:rsidP="00A75EEF">
      <w:pPr>
        <w:pStyle w:val="ListParagraph"/>
        <w:numPr>
          <w:ilvl w:val="1"/>
          <w:numId w:val="45"/>
        </w:numPr>
        <w:rPr>
          <w:rFonts w:asciiTheme="majorHAnsi" w:hAnsiTheme="majorHAnsi" w:cstheme="majorHAnsi"/>
          <w:sz w:val="22"/>
          <w:szCs w:val="22"/>
        </w:rPr>
      </w:pPr>
      <w:r w:rsidRPr="00D861A1">
        <w:rPr>
          <w:rFonts w:asciiTheme="majorHAnsi" w:hAnsiTheme="majorHAnsi" w:cstheme="majorHAnsi"/>
          <w:sz w:val="22"/>
          <w:szCs w:val="22"/>
        </w:rPr>
        <w:t>Perform optimizations for grid search, random search, and Bayesian optimization</w:t>
      </w:r>
    </w:p>
    <w:p w14:paraId="57E9BF71" w14:textId="78982ED4" w:rsidR="00A75EEF" w:rsidRPr="00D861A1" w:rsidRDefault="00A75EEF" w:rsidP="000942DF">
      <w:pPr>
        <w:numPr>
          <w:ilvl w:val="0"/>
          <w:numId w:val="45"/>
        </w:numPr>
        <w:tabs>
          <w:tab w:val="clear" w:pos="720"/>
          <w:tab w:val="num" w:pos="360"/>
        </w:tabs>
        <w:rPr>
          <w:rFonts w:asciiTheme="majorHAnsi" w:hAnsiTheme="majorHAnsi" w:cstheme="majorHAnsi"/>
          <w:sz w:val="22"/>
          <w:szCs w:val="22"/>
        </w:rPr>
      </w:pPr>
      <w:r w:rsidRPr="00D861A1">
        <w:rPr>
          <w:rFonts w:asciiTheme="majorHAnsi" w:hAnsiTheme="majorHAnsi" w:cstheme="majorHAnsi"/>
          <w:sz w:val="22"/>
          <w:szCs w:val="22"/>
        </w:rPr>
        <w:t>Additional notebooks that cover advanced optimization topic</w:t>
      </w:r>
      <w:r w:rsidR="00255D82" w:rsidRPr="00D861A1">
        <w:rPr>
          <w:rFonts w:asciiTheme="majorHAnsi" w:hAnsiTheme="majorHAnsi" w:cstheme="majorHAnsi"/>
          <w:sz w:val="22"/>
          <w:szCs w:val="22"/>
        </w:rPr>
        <w:t>s</w:t>
      </w:r>
      <w:r w:rsidR="00255D82" w:rsidRPr="00D861A1">
        <w:rPr>
          <w:rFonts w:asciiTheme="majorHAnsi" w:hAnsiTheme="majorHAnsi" w:cstheme="majorHAnsi"/>
          <w:sz w:val="22"/>
          <w:szCs w:val="22"/>
        </w:rPr>
        <w:fldChar w:fldCharType="begin"/>
      </w:r>
      <w:r w:rsidR="00A84783">
        <w:rPr>
          <w:rFonts w:asciiTheme="majorHAnsi" w:hAnsiTheme="majorHAnsi" w:cstheme="majorHAnsi"/>
          <w:sz w:val="22"/>
          <w:szCs w:val="22"/>
        </w:rPr>
        <w:instrText xml:space="preserve"> ADDIN ZOTERO_ITEM CSL_CITATION {"citationID":"kDnQ6DnZ","properties":{"formattedCitation":"\\super 12\\nosupersub{}","plainCitation":"12","noteIndex":0},"citationItems":[{"id":15222,"uris":["http://zotero.org/groups/4728776/items/5II2HSU6"],"itemData":{"id":15222,"type":"article-journal","abstract":"For more than two decades, there has been increasing interest in developing frameworks for the accelerated discovery and design of novel materials that could enable promising and transformative technologies. The Integrated Computational Materials Engineering (ICME) program called for integrating computational tools to establish linkages along process–structure–property–performance chains. The Materials Genome Initiative called for integrating experiments and computations within data science frameworks as a strategy to accelerate the materials development cycle. While these frameworks and paradigms have been quite influential, traditional ICME or data science-based approaches tend to have some limitations, mainly when querying the materials space is costly and very little information is available. Bayesian methods are more suitable in this context due to their efficiency gains. To this end, the materials discovery problem is framed as a Bayesian optimization (BO). Different examples in which BO has been applied to solve materials discovery problems are presented. The methods/examples discussed include BO under model uncertainty, multi-information source BO, multi-objective and multi-constraint BO, and batch BO. Bayesian Materials Discovery is a promising area of research that is likely to become more influential as more attention is put on autonomous materials discovery platforms. Therefore, a discussion is provided on the potential development of such methods to increase the ability of existing platforms in materials discovery. The ultimate goal is to pave the way to autonomous materials discovery.","container-title":"MRS Communications","DOI":"10.1557/s43579-022-00288-0","ISSN":"2159-6867","journalAbbreviation":"MRS Communications","language":"en","source":"Springer Link","title":"A perspective on Bayesian methods applied to materials discovery and design","URL":"https://doi.org/10.1557/s43579-022-00288-0","author":[{"family":"Arróyave","given":"Raymundo"},{"family":"Khatamsaz","given":"Danial"},{"family":"Vela","given":"Brent"},{"family":"Couperthwaite","given":"Richard"},{"family":"Molkeri","given":"Abhilash"},{"family":"Singh","given":"Prashant"},{"family":"Johnson","given":"Duane D."},{"family":"Qian","given":"Xiaoning"},{"family":"Srivastava","given":"Ankit"},{"family":"Allaire","given":"Douglas"}],"accessed":{"date-parts":[["2022",10,27]]},"issued":{"date-parts":[["2022",10,26]]},"citation-key":"arroyave_perspective_2022"}}],"schema":"https://github.com/citation-style-language/schema/raw/master/csl-citation.json"} </w:instrText>
      </w:r>
      <w:r w:rsidR="00255D82" w:rsidRPr="00D861A1">
        <w:rPr>
          <w:rFonts w:asciiTheme="majorHAnsi" w:hAnsiTheme="majorHAnsi" w:cstheme="majorHAnsi"/>
          <w:sz w:val="22"/>
          <w:szCs w:val="22"/>
        </w:rPr>
        <w:fldChar w:fldCharType="separate"/>
      </w:r>
      <w:r w:rsidR="00A84783" w:rsidRPr="00A84783">
        <w:rPr>
          <w:rFonts w:ascii="Calibri" w:hAnsi="Calibri" w:cs="Calibri"/>
          <w:sz w:val="22"/>
          <w:vertAlign w:val="superscript"/>
        </w:rPr>
        <w:t>12</w:t>
      </w:r>
      <w:r w:rsidR="00255D82" w:rsidRPr="00D861A1">
        <w:rPr>
          <w:rFonts w:asciiTheme="majorHAnsi" w:hAnsiTheme="majorHAnsi" w:cstheme="majorHAnsi"/>
          <w:sz w:val="22"/>
          <w:szCs w:val="22"/>
        </w:rPr>
        <w:fldChar w:fldCharType="end"/>
      </w:r>
      <w:r w:rsidRPr="00D861A1">
        <w:rPr>
          <w:rFonts w:asciiTheme="majorHAnsi" w:hAnsiTheme="majorHAnsi" w:cstheme="majorHAnsi"/>
          <w:sz w:val="22"/>
          <w:szCs w:val="22"/>
        </w:rPr>
        <w:t xml:space="preserve"> such as constrained</w:t>
      </w:r>
      <w:r w:rsidR="00255D82" w:rsidRPr="00D861A1">
        <w:rPr>
          <w:rFonts w:asciiTheme="majorHAnsi" w:hAnsiTheme="majorHAnsi" w:cstheme="majorHAnsi"/>
          <w:sz w:val="22"/>
          <w:szCs w:val="22"/>
        </w:rPr>
        <w:fldChar w:fldCharType="begin"/>
      </w:r>
      <w:r w:rsidR="00A84783">
        <w:rPr>
          <w:rFonts w:asciiTheme="majorHAnsi" w:hAnsiTheme="majorHAnsi" w:cstheme="majorHAnsi"/>
          <w:sz w:val="22"/>
          <w:szCs w:val="22"/>
        </w:rPr>
        <w:instrText xml:space="preserve"> ADDIN ZOTERO_ITEM CSL_CITATION {"citationID":"WhS5jpNF","properties":{"formattedCitation":"\\super 13\\uc0\\u8211{}15\\nosupersub{}","plainCitation":"13–15","noteIndex":0},"citationItems":[{"id":10178,"uris":["http://zotero.org/groups/4391389/items/8RTGJLLQ"],"itemData":{"id":10178,"type":"article-journal","abstract":"Automatic Chemical Design is a framework for generating novel molecules with optimized properties.\n          , \n            Automatic Chemical Design is a framework for generating novel molecules with optimized properties. The original scheme, featuring Bayesian optimization over the latent space of a variational autoencoder, suffers from the pathology that it tends to produce invalid molecular structures. First, we demonstrate empirically that this pathology arises when the Bayesian optimization scheme queries latent space points far away from the data on which the variational autoencoder has been trained. Secondly, by reformulating the search procedure as a constrained Bayesian optimization problem, we show that the effects of this pathology can be mitigated, yielding marked improvements in the validity of the generated molecules. We posit that constrained Bayesian optimization is a good approach for solving this kind of training set mismatch in many generative tasks involving Bayesian optimization over the latent space of a variational autoencoder.","container-title":"Chemical Science","DOI":"10.1039/C9SC04026A","ISSN":"2041-6520, 2041-6539","issue":"2","journalAbbreviation":"Chem. Sci.","language":"en","page":"577-586","source":"DOI.org (Crossref)","title":"Constrained Bayesian optimization for automatic chemical design using variational autoencoders","volume":"11","author":[{"family":"Griffiths","given":"Ryan-Rhys"},{"family":"Hernández-Lobato","given":"José Miguel"}],"issued":{"date-parts":[["2020"]]},"citation-key":"griffithsConstrainedBayesianOptimization2020"}},{"id":12008,"uris":["http://zotero.org/groups/2728861/items/HQIUBG64"],"itemData":{"id":12008,"type":"report","abstract":"Would you rather search for a point inside of a line or a line inside of a rectangle? This is a type of solution degeneracy that often exists physics-based simulations and wetlab experiments, but constraining these degeneracies is often unsupported or difficult-to-implement in many optimization packages, requiring additional time and expertise. So, is the increase in efficiency worth the cost of implementation? We demonstrate that the compactness of a search space (to what extent degenerate solutions and nonsolutions are removed) can have a significant effect on Bayesian optimization search efficiency via the Ax platform. As our optimization task, we use a physics-based particle packing simulation with seven to nine tunable parameters, depending on the search space compactness, that represent three truncated, discrete log-normal distributions of particle sizes. This physics-based simulation exhibits three qualitatively different degeneracy types: size-invariance, compositional-invariance, and permutation-invariance. The degeneracies are reflected in the outcomes being identical when: 1. all particle sizes are multiplied by a constant factor, 2. the fractional prevalences of the particle types sum to unity, and 3. sets of log-normal distribution parameters are swapped with each other, respectively. This simulation provides fertile ground for assessing the impact of multiple constraints on search efficiency, with a total of eight search space types which ranges from none up to all three constraints imposed simultaneously. Contrary to intuition, we find that, on average, the most compact search space performs worse than the least compact search space ((0.692 ± 0.036) vs. (0.699 ± 0.016) , respectively) over 50 iterations due to the interactions of the non-linear size-invariance degeneracy with other degeneracy types. The most efficient search space in terms of both predicted and validated outcomes is the combination of the composition and permutation constraints, resulting in a mean packing fraction of (0.728 ± 0.010) over 50 iterations, where randomly sampled volume fractions are typically no less than 0.6. We recommend that optimization practitioners in the physical sciences carefully consider the impact of removing search space degeneracies on search efficiency prior to running expensive optimization campaigns.","genre":"preprint","language":"en","note":"DOI: 10.26434/chemrxiv-2022-nz2w8","publisher":"Chemistry","source":"DOI.org (Crossref)","title":"Effect of reducible and irreducible search space representations on adaptive design efficiency: a case study on maximizing packing fraction for solid rocket fuel propellant simulations","title-short":"Effect of reducible and irreducible search space representations on adaptive design efficiency","URL":"https://chemrxiv.org/engage/chemrxiv/article-details/6279f6d8f053df3d9c1660ea","author":[{"family":"Baird","given":"Sterling"},{"family":"Hall","given":"Jason R."},{"family":"Sparks","given":"Taylor D."}],"accessed":{"date-parts":[["2022",6,11]]},"issued":{"date-parts":[["2022",5,10]]},"citation-key":"bairdEffectReducibleIrreducible2022"}},{"id":11459,"uris":["http://zotero.org/groups/4654943/items/IRGCHYE7"],"itemData":{"id":11459,"type":"article-journal","abstract":"Optimization strategies driven by machine learning, such as Bayesian optimization, are being explored across experimental sciences as an efficient alternative to traditional design of experiment. When combined with automated laboratory hardware and high-performance computing, these strategies enable next-generation platforms for autonomous experimentation. However, the practical application of these approaches is hampered by a lack of flexible software and algorithms tailored to the unique requirements of chemical research. One such aspect is the pervasive presence of constraints in the experimental conditions when optimizing chemical processes or protocols, and in the chemical space that is accessible when designing functional molecules or materials. Although many of these constraints are known a priori, they can be interdependent, non-linear, and result in non-compact optimization domains. In this work, we extend our experiment planning algorithms Phoenics and Gryffin such that they can handle arbitrary known constraints via an intuitive and flexible interface. We benchmark these extended algorithms on continuous and discrete test functions with a diverse set of constraints, demonstrating their flexibility and robustness. In addition, we illustrate their practical utility in two simulated chemical research scenarios: the optimization of the synthesis of o-xylenyl Buckminsterfullerene adducts under constrained flow conditions, and the design of redox active molecules for flow batteries under synthetic accessibility constraints. The tools developed constitute a simple, yet versatile strategy to enable model-based optimization with known experimental constraints, contributing to its applicability as a core component of autonomous platforms for scientific discovery.","container-title":"arXiv:2203.17241 [cond-mat]","language":"en","note":"arXiv: 2203.17241","source":"arXiv.org","title":"Bayesian optimization with known experimental and design constraints for chemistry applications","URL":"http://arxiv.org/abs/2203.17241","author":[{"family":"Hickman","given":"Riley J."},{"family":"Aldeghi","given":"Matteo"},{"family":"Häse","given":"Florian"},{"family":"Aspuru-Guzik","given":"Alán"}],"accessed":{"date-parts":[["2022",4,23]]},"issued":{"date-parts":[["2022",3,29]]},"citation-key":"hickmanBayesianOptimizationKnown2022"}}],"schema":"https://github.com/citation-style-language/schema/raw/master/csl-citation.json"} </w:instrText>
      </w:r>
      <w:r w:rsidR="00255D82" w:rsidRPr="00D861A1">
        <w:rPr>
          <w:rFonts w:asciiTheme="majorHAnsi" w:hAnsiTheme="majorHAnsi" w:cstheme="majorHAnsi"/>
          <w:sz w:val="22"/>
          <w:szCs w:val="22"/>
        </w:rPr>
        <w:fldChar w:fldCharType="separate"/>
      </w:r>
      <w:r w:rsidR="00A84783" w:rsidRPr="00A84783">
        <w:rPr>
          <w:rFonts w:ascii="Calibri" w:hAnsi="Calibri" w:cs="Calibri"/>
          <w:sz w:val="22"/>
          <w:vertAlign w:val="superscript"/>
        </w:rPr>
        <w:t>13–15</w:t>
      </w:r>
      <w:r w:rsidR="00255D82" w:rsidRPr="00D861A1">
        <w:rPr>
          <w:rFonts w:asciiTheme="majorHAnsi" w:hAnsiTheme="majorHAnsi" w:cstheme="majorHAnsi"/>
          <w:sz w:val="22"/>
          <w:szCs w:val="22"/>
        </w:rPr>
        <w:fldChar w:fldCharType="end"/>
      </w:r>
      <w:r w:rsidRPr="00D861A1">
        <w:rPr>
          <w:rFonts w:asciiTheme="majorHAnsi" w:hAnsiTheme="majorHAnsi" w:cstheme="majorHAnsi"/>
          <w:sz w:val="22"/>
          <w:szCs w:val="22"/>
        </w:rPr>
        <w:t>, high-dimensional</w:t>
      </w:r>
      <w:r w:rsidR="00255D82" w:rsidRPr="00D861A1">
        <w:rPr>
          <w:rFonts w:asciiTheme="majorHAnsi" w:hAnsiTheme="majorHAnsi" w:cstheme="majorHAnsi"/>
          <w:sz w:val="22"/>
          <w:szCs w:val="22"/>
        </w:rPr>
        <w:fldChar w:fldCharType="begin"/>
      </w:r>
      <w:r w:rsidR="00A84783">
        <w:rPr>
          <w:rFonts w:asciiTheme="majorHAnsi" w:hAnsiTheme="majorHAnsi" w:cstheme="majorHAnsi"/>
          <w:sz w:val="22"/>
          <w:szCs w:val="22"/>
        </w:rPr>
        <w:instrText xml:space="preserve"> ADDIN ZOTERO_ITEM CSL_CITATION {"citationID":"gM8pVfDq","properties":{"formattedCitation":"\\super 16,17\\nosupersub{}","plainCitation":"16,17","noteIndex":0},"citationItems":[{"id":11841,"uris":["http://zotero.org/users/6982238/items/G85YU3LN"],"itemData":{"id":11841,"type":"article-journal","abstract":"Expensive-to-train deep learning models can benefit from an optimization of the hyperparameters that determine the model architecture. We optimize 23 hyperparameters of a materials informatics model, Compositionally-Restricted Attention-Based Network (CrabNet), over 100 adaptive design iterations using two models within the Adaptive Experimentation (Ax) Platform. This includes a recently developed Bayesian optimization (BO) algorithm, sparse axis-aligned subspaces Bayesian optimization (SAASBO), which has shown exciting performance on high-dimensional optimization tasks. Using SAASBO to optimize CrabNet hyperparameters, we demonstrate a new state-of-the-art on the experimental band gap regression task within the materials informatics benchmarking platform, Matbench (</w:instrText>
      </w:r>
      <w:r w:rsidR="00A84783">
        <w:rPr>
          <w:rFonts w:ascii="Cambria Math" w:hAnsi="Cambria Math" w:cs="Cambria Math"/>
          <w:sz w:val="22"/>
          <w:szCs w:val="22"/>
        </w:rPr>
        <w:instrText>∼</w:instrText>
      </w:r>
      <w:r w:rsidR="00A84783">
        <w:rPr>
          <w:rFonts w:asciiTheme="majorHAnsi" w:hAnsiTheme="majorHAnsi" w:cstheme="majorHAnsi"/>
          <w:sz w:val="22"/>
          <w:szCs w:val="22"/>
        </w:rPr>
        <w:instrText xml:space="preserve">4.5 % decrease in mean absolute error (MAE) relative to incumbent). Characteristics of the adaptive design scheme as well as feature importances are described for each of the Ax models. SAASBO has great potential to both improve existing surrogate models, as shown in this work, and in future work, to efficiently discover new, high-performing materials in high-dimensional materials science search spaces.","container-title":"Computational Materials Science","DOI":"10.1016/j.commatsci.2022.111505","ISSN":"09270256","journalAbbreviation":"Computational Materials Science","language":"en","page":"111505","source":"DOI.org (Crossref)","title":"High-dimensional Bayesian optimization of 23 hyperparameters over 100 iterations for an attention-based network to predict materials property: A case study on CrabNet using Ax platform and SAASBO","title-short":"High-dimensional Bayesian optimization of 23 hyperparameters over 100 iterations for an attention-based network to predict materials property","volume":"211","author":[{"family":"Baird","given":"Sterling G."},{"family":"Liu","given":"Marianne"},{"family":"Sparks","given":"Taylor D."}],"issued":{"date-parts":[["2022",8]]},"citation-key":"baird_high-dimensional_2022-1"}},{"id":13334,"uris":["http://zotero.org/groups/4728776/items/5MZB7FRC"],"itemData":{"id":13334,"type":"article-journal","abstract":"Bayesian optimization (BO) is a powerful paradigm for efﬁcient optimization of black-box objective functions. High-dimensional BO presents a particular challenge, in part because the curse of dimensionality makes it difﬁcult to deﬁne—as well as do inference over—a suitable class of surrogate models. We argue that Gaussian process surrogate models deﬁned on sparse axis-aligned subspaces offer an attractive compromise between ﬂexibility and parsimony. We demonstrate that our approach, which relies on Hamiltonian Monte Carlo for inference, can rapidly identify sparse subspaces relevant to modeling the unknown objective function, enabling sample-efﬁcient high-dimensional BO. In an extensive suite of experiments comparing to existing methods for high-dimensional BO we demonstrate that our algorithm, Sparse AxisAligned Subspace BO (SAASBO), achieves excellent performance on several synthetic and realworld problems without the need to set problemspeciﬁc hyperparameters.","container-title":"arXiv:2103.00349 [cs, stat]","language":"en","note":"arXiv: 2103.00349","source":"arXiv.org","title":"High-Dimensional Bayesian Optimization with Sparse Axis-Aligned Subspaces","URL":"http://arxiv.org/abs/2103.00349","author":[{"family":"Eriksson","given":"David"},{"family":"Jankowiak","given":"Martin"}],"accessed":{"date-parts":[["2022",1,10]]},"issued":{"date-parts":[["2021",6,10]]},"citation-key":"eriksson_high-dimensional_2021"}}],"schema":"https://github.com/citation-style-language/schema/raw/master/csl-citation.json"} </w:instrText>
      </w:r>
      <w:r w:rsidR="00255D82" w:rsidRPr="00D861A1">
        <w:rPr>
          <w:rFonts w:asciiTheme="majorHAnsi" w:hAnsiTheme="majorHAnsi" w:cstheme="majorHAnsi"/>
          <w:sz w:val="22"/>
          <w:szCs w:val="22"/>
        </w:rPr>
        <w:fldChar w:fldCharType="separate"/>
      </w:r>
      <w:r w:rsidR="00A84783" w:rsidRPr="00A84783">
        <w:rPr>
          <w:rFonts w:ascii="Calibri" w:hAnsi="Calibri" w:cs="Calibri"/>
          <w:sz w:val="22"/>
          <w:vertAlign w:val="superscript"/>
        </w:rPr>
        <w:t>16,17</w:t>
      </w:r>
      <w:r w:rsidR="00255D82" w:rsidRPr="00D861A1">
        <w:rPr>
          <w:rFonts w:asciiTheme="majorHAnsi" w:hAnsiTheme="majorHAnsi" w:cstheme="majorHAnsi"/>
          <w:sz w:val="22"/>
          <w:szCs w:val="22"/>
        </w:rPr>
        <w:fldChar w:fldCharType="end"/>
      </w:r>
      <w:r w:rsidRPr="00D861A1">
        <w:rPr>
          <w:rFonts w:asciiTheme="majorHAnsi" w:hAnsiTheme="majorHAnsi" w:cstheme="majorHAnsi"/>
          <w:sz w:val="22"/>
          <w:szCs w:val="22"/>
        </w:rPr>
        <w:t>, multi-fidelity</w:t>
      </w:r>
      <w:r w:rsidR="00255D82" w:rsidRPr="00D861A1">
        <w:rPr>
          <w:rFonts w:asciiTheme="majorHAnsi" w:hAnsiTheme="majorHAnsi" w:cstheme="majorHAnsi"/>
          <w:sz w:val="22"/>
          <w:szCs w:val="22"/>
        </w:rPr>
        <w:fldChar w:fldCharType="begin"/>
      </w:r>
      <w:r w:rsidR="00A84783">
        <w:rPr>
          <w:rFonts w:asciiTheme="majorHAnsi" w:hAnsiTheme="majorHAnsi" w:cstheme="majorHAnsi"/>
          <w:sz w:val="22"/>
          <w:szCs w:val="22"/>
        </w:rPr>
        <w:instrText xml:space="preserve"> ADDIN ZOTERO_ITEM CSL_CITATION {"citationID":"aAw1n68h","properties":{"formattedCitation":"\\super 18\\nosupersub{}","plainCitation":"18","noteIndex":0},"citationItems":[{"id":10140,"uris":["http://zotero.org/groups/4391389/items/3KQK9N77"],"itemData":{"id":10140,"type":"article-journal","abstract":"We present a scale-bridging approach based on a multi-fidelity (MF) machine-learning (ML) framework leveraging Gaussian processes (GP) to fuse atomistic computational model predictions across multiple levels of fidelity. Through the posterior variance of the MFGP, our framework naturally enables uncertainty quantification, providing estimates of confidence in the predictions. We used density functional theory as high-fidelity prediction, while a ML interatomic potential is used as low-fidelity prediction. Practical materials’ design efficiency is demonstrated by reproducing the ternary composition dependence of a quantity of interest (bulk modulus) across the full aluminum–niobium–titanium ternary random alloy composition space. The MFGP is then coupled to a Bayesian optimization procedure, and the computational efficiency of this approach is demonstrated by performing an on-the-fly search for the global optimum of bulk modulus in the ternary composition space. The framework presented in this manuscript is the first application of MFGP to atomistic materials simulations fusing predictions between density functional theory and classical interatomic potential calculations.","container-title":"The Journal of Chemical Physics","DOI":"10.1063/5.0015672","ISSN":"0021-9606, 1089-7690","issue":"7","journalAbbreviation":"J. Chem. Phys.","language":"en","page":"074705","source":"DOI.org (Crossref)","title":"Multi-fidelity machine-learning with uncertainty quantification and Bayesian optimization for materials design: Application to ternary random alloys","title-short":"Multi-fidelity machine-learning with uncertainty quantification and Bayesian optimization for materials design","volume":"153","author":[{"family":"Tran","given":"Anh"},{"family":"Tranchida","given":"Julien"},{"family":"Wildey","given":"Tim"},{"family":"Thompson","given":"Aidan P."}],"issued":{"date-parts":[["2020",8,21]]},"citation-key":"tranMultifidelityMachinelearningUncertainty2020"}}],"schema":"https://github.com/citation-style-language/schema/raw/master/csl-citation.json"} </w:instrText>
      </w:r>
      <w:r w:rsidR="00255D82" w:rsidRPr="00D861A1">
        <w:rPr>
          <w:rFonts w:asciiTheme="majorHAnsi" w:hAnsiTheme="majorHAnsi" w:cstheme="majorHAnsi"/>
          <w:sz w:val="22"/>
          <w:szCs w:val="22"/>
        </w:rPr>
        <w:fldChar w:fldCharType="separate"/>
      </w:r>
      <w:r w:rsidR="00A84783" w:rsidRPr="00A84783">
        <w:rPr>
          <w:rFonts w:ascii="Calibri" w:hAnsi="Calibri" w:cs="Calibri"/>
          <w:sz w:val="22"/>
          <w:vertAlign w:val="superscript"/>
        </w:rPr>
        <w:t>18</w:t>
      </w:r>
      <w:r w:rsidR="00255D82" w:rsidRPr="00D861A1">
        <w:rPr>
          <w:rFonts w:asciiTheme="majorHAnsi" w:hAnsiTheme="majorHAnsi" w:cstheme="majorHAnsi"/>
          <w:sz w:val="22"/>
          <w:szCs w:val="22"/>
        </w:rPr>
        <w:fldChar w:fldCharType="end"/>
      </w:r>
      <w:r w:rsidRPr="00D861A1">
        <w:rPr>
          <w:rFonts w:asciiTheme="majorHAnsi" w:hAnsiTheme="majorHAnsi" w:cstheme="majorHAnsi"/>
          <w:sz w:val="22"/>
          <w:szCs w:val="22"/>
        </w:rPr>
        <w:t xml:space="preserve">, </w:t>
      </w:r>
      <w:r w:rsidR="00255D82" w:rsidRPr="00D861A1">
        <w:rPr>
          <w:rFonts w:asciiTheme="majorHAnsi" w:hAnsiTheme="majorHAnsi" w:cstheme="majorHAnsi"/>
          <w:sz w:val="22"/>
          <w:szCs w:val="22"/>
        </w:rPr>
        <w:t>and multi-objective</w:t>
      </w:r>
      <w:r w:rsidR="00255D82" w:rsidRPr="00D861A1">
        <w:rPr>
          <w:rFonts w:asciiTheme="majorHAnsi" w:hAnsiTheme="majorHAnsi" w:cstheme="majorHAnsi"/>
          <w:sz w:val="22"/>
          <w:szCs w:val="22"/>
        </w:rPr>
        <w:fldChar w:fldCharType="begin"/>
      </w:r>
      <w:r w:rsidR="00A84783">
        <w:rPr>
          <w:rFonts w:asciiTheme="majorHAnsi" w:hAnsiTheme="majorHAnsi" w:cstheme="majorHAnsi"/>
          <w:sz w:val="22"/>
          <w:szCs w:val="22"/>
        </w:rPr>
        <w:instrText xml:space="preserve"> ADDIN ZOTERO_ITEM CSL_CITATION {"citationID":"jULXbUXN","properties":{"formattedCitation":"\\super 11,19\\uc0\\u8211{}22\\nosupersub{}","plainCitation":"11,19–22","noteIndex":0},"citationItems":[{"id":13331,"uris":["http://zotero.org/groups/4728776/items/3Y5U4S5X"],"itemData":{"id":13331,"type":"article-journal","abstract":"Chimera enables multi-target optimization for experimentation or expensive computations, where evaluations are the limiting factor.\n          , \n            \n              Finding the ideal conditions satisfying multiple pre-defined targets simultaneously is a challenging decision-making process, which impacts science, engineering, and economics. Additional complexity arises for tasks involving experimentation or expensive computations, as the number of evaluated conditions must be kept low. We propose Chimera as a general purpose achievement scalarizing function for multi-target optimization where evaluations are the limiting factor. Chimera combines concepts of\n              a priori\n              scalarizing with lexicographic approaches and is applicable to any set of\n              n\n              unknown objectives. Importantly, it does not require detailed prior knowledge about individual objectives. The performance of Chimera is demonstrated on several well-established analytic multi-objective benchmark sets using different single-objective optimization algorithms. We further illustrate the applicability and performance of Chimera with two practical examples: (i) the auto-calibration of a virtual robotic sampling sequence for direct-injection, and (ii) the inverse-design of a four-pigment excitonic system for an efficient energy transport. The results indicate that Chimera enables a wide class of optimization algorithms to rapidly find ideal conditions. Additionally, the presented applications highlight the interpretability of Chimera to corroborate design choices for tailoring system parameters.","container-title":"Chemical Science","DOI":"10.1039/C8SC02239A","ISSN":"2041-6520, 2041-6539","issue":"39","journalAbbreviation":"Chem. Sci.","language":"en","page":"7642-7655","source":"DOI.org (Crossref)","title":"Chimera: enabling hierarchy based multi-objective optimization for self-driving laboratories","title-short":"Chimera","volume":"9","author":[{"family":"Häse","given":"Florian"},{"family":"Roch","given":"Loïc M."},{"family":"Aspuru-Guzik","given":"Alán"}],"issued":{"date-parts":[["2018"]]},"citation-key":"hase_chimera_2018"}},{"id":8125,"uris":["http://zotero.org/groups/4391389/items/R49Z7VYR"],"itemData":{"id":8125,"type":"article-journal","abstract":"Optimizing two or more targeted properties simultaneously is demanded in developing new materials, however, the combinatorial possibilities of chemical compositions and processing parameters are too large for an Edisonian approach to be practical. In the present study, a machine learning assisted strategy is formulated to iteratively recommend the next experiment to accomplish the multi-objective optimization in an accelerated manner. The efficacy of the strategy is demonstrated by optimizing the two step aging treatment parameters with the aim of enhancing the strength and ductility of as-cast ZE62 (Mg-6 wt.% Zn-2 wt.% RE) Mg alloy. The strength and ductility of the alloy are increased by 27% and 13.5% respectively with only four new successive experiments. The short-range homogenization is considered as the reason to enhance both properties. This strategy offers a recipe to solve the multi-objective optimization problems in designing composition and processing parameters of materials.","container-title":"Journal of Alloys and Compounds","DOI":"10.1016/j.jallcom.2020.156159","ISSN":"09258388","note":"publisher: Elsevier B.V","page":"156159","title":"Machine learning assisted multi-objective optimization for materials processing parameters: A case study in Mg alloy","volume":"844","author":[{"family":"Chen","given":"Yifei"},{"family":"Tian","given":"Yuan"},{"family":"Zhou","given":"Yumei"},{"family":"Fang","given":"Daqing"},{"family":"Ding","given":"Xiangdong"},{"family":"Sun","given":"Jun"},{"family":"Xue","given":"Dezhen"}],"issued":{"date-parts":[["2020"]]},"citation-key":"chenMachineLearningAssisted2020a"}},{"id":11097,"uris":["http://zotero.org/groups/4391389/items/AGFMSJ2E"],"itemData":{"id":11097,"type":"article-journal","abstract":"For real-world applications, material properties must usually meet multiple requirements, and researchers often spend considerable time designing such materials by trial and error. Multi-objective Bayesian optimization (MOBO) constitutes a promising data-driven solution to accelerate such design problems. As things stand, conceptually different MOBO methods exist for material design problems, such as scalarization- and hypervolume-based methods. However, no standard approach exists to compare how these methods perform and the appropriate choice of MOBO method in each case remains unclear. Herein, a benchmark protocol to compare how conceptually different MOBO methods perform was introduced, based on which the performances of MOBO methods were comprehensively compared using multiple design problems and performance metrics. The benchmark results showed that there was no method that performed best for all combinations of design problems and performance metrics. Moreover, when multiple MOBO methods were compared, the opportunity cost of using each method emerged and it was shown that an inappropriately chosen method can hinder MOBO efficiency. The benchmark results shown here highlight the importance of choosing the right MOBO method and provide guidelines for how this can be done.","container-title":"Materials Today Communications","DOI":"10.1016/j.mtcomm.2022.103440","ISSN":"23524928","journalAbbreviation":"Materials Today Communications","language":"en","page":"103440","source":"DOI.org (Crossref)","title":"Comparison of Conceptually Different Multi-Objective Bayesian Optimization Methods for Material Design Problems","author":[{"family":"Hanaoka","given":"Kyohei"}],"issued":{"date-parts":[["2022",3]]},"citation-key":"hanaokaComparisonConceptuallyDifferent2022"}},{"id":15224,"uris":["http://zotero.org/groups/4728776/items/Z4L4XZPF"],"itemData":{"id":15224,"type":"article","abstract":"Many real world scientific and industrial applications require optimizing multiple competing black-box objectives. When the objectives are expensive-to-evaluate, multi-objective Bayesian optimization (BO) is a popular approach because of its high sample efficiency. However, even with recent methodological advances, most existing multi-objective BO methods perform poorly on search spaces with more than a few dozen parameters and rely on global surrogate models that scale cubically with the number of observations. In this work we propose MORBO, a scalable method for multi-objective BO over high-dimensional search spaces. MORBO identifies diverse globally optimal solutions by performing BO in multiple local regions of the design space in parallel using a coordinated strategy. We show that MORBO significantly advances the state-of-the-art in sample efficiency for several high-dimensional synthetic problems and real world applications, including an optical display design problem and a vehicle design problem with 146 and 222 parameters, respectively. On these problems, where existing BO algorithms fail to scale and perform well, MORBO provides practitioners with order-of-magnitude improvements in sample efficiency over the current approach.","DOI":"10.48550/arXiv.2109.10964","note":"arXiv:2109.10964 [cs, math, stat]","number":"arXiv:2109.10964","publisher":"arXiv","source":"arXiv.org","title":"Multi-Objective Bayesian Optimization over High-Dimensional Search Spaces","URL":"http://arxiv.org/abs/2109.10964","author":[{"family":"Daulton","given":"Samuel"},{"family":"Eriksson","given":"David"},{"family":"Balandat","given":"Maximilian"},{"family":"Bakshy","given":"Eytan"}],"accessed":{"date-parts":[["2022",10,28]]},"issued":{"date-parts":[["2022",6,15]]},"citation-key":"daulton_multi-objective_2022"}},{"id":10138,"uris":["http://zotero.org/groups/4391389/items/XSQABE3I"],"itemData":{"id":10138,"type":"article-journal","abstract":"Discovering novel chemicals and materials can be greatly accelerated by iterative machine learning-informed proposal of candidates—active learning. However, standard global error metrics for model quality are not predictive of discovery performance and can be misleading. We introduce the notion of Pareto shell error to help judge the suitability of a model for proposing candidates. Furthermore, through synthetic cases, an experimental thermoelectric dataset and a computational organic molecule dataset, we probe the relation between acquisition function fidelity and active learning performance. Results suggest novel diagnostic tools, as well as new insights for the acquisition function design.","container-title":"The Journal of Chemical Physics","DOI":"10.1063/5.0006124","ISSN":"0021-9606, 1089-7690","issue":"2","journalAbbreviation":"J. Chem. Phys.","language":"en","page":"024112","source":"DOI.org (Crossref)","title":"Assessing the frontier: Active learning, model accuracy, and multi-objective candidate discovery and optimization","title-short":"Assessing the frontier","volume":"153","author":[{"family":"Rosario","given":"Zachary","non-dropping-particle":"del"},{"family":"Rupp","given":"Matthias"},{"family":"Kim","given":"Yoolhee"},{"family":"Antono","given":"Erin"},{"family":"Ling","given":"Julia"}],"issued":{"date-parts":[["2020",7,14]]},"citation-key":"delrosarioAssessingFrontierActive2020"}}],"schema":"https://github.com/citation-style-language/schema/raw/master/csl-citation.json"} </w:instrText>
      </w:r>
      <w:r w:rsidR="00255D82" w:rsidRPr="00D861A1">
        <w:rPr>
          <w:rFonts w:asciiTheme="majorHAnsi" w:hAnsiTheme="majorHAnsi" w:cstheme="majorHAnsi"/>
          <w:sz w:val="22"/>
          <w:szCs w:val="22"/>
        </w:rPr>
        <w:fldChar w:fldCharType="separate"/>
      </w:r>
      <w:r w:rsidR="00A84783" w:rsidRPr="00A84783">
        <w:rPr>
          <w:rFonts w:ascii="Calibri" w:hAnsi="Calibri" w:cs="Calibri"/>
          <w:sz w:val="22"/>
          <w:vertAlign w:val="superscript"/>
        </w:rPr>
        <w:t>11,19–22</w:t>
      </w:r>
      <w:r w:rsidR="00255D82" w:rsidRPr="00D861A1">
        <w:rPr>
          <w:rFonts w:asciiTheme="majorHAnsi" w:hAnsiTheme="majorHAnsi" w:cstheme="majorHAnsi"/>
          <w:sz w:val="22"/>
          <w:szCs w:val="22"/>
        </w:rPr>
        <w:fldChar w:fldCharType="end"/>
      </w:r>
      <w:r w:rsidRPr="00D861A1">
        <w:rPr>
          <w:rFonts w:asciiTheme="majorHAnsi" w:hAnsiTheme="majorHAnsi" w:cstheme="majorHAnsi"/>
          <w:sz w:val="22"/>
          <w:szCs w:val="22"/>
        </w:rPr>
        <w:t xml:space="preserve"> optimization are also available.</w:t>
      </w:r>
    </w:p>
    <w:p w14:paraId="6B6DDBC6" w14:textId="77777777" w:rsidR="000B6F03" w:rsidRPr="00DE0173" w:rsidRDefault="000B6F03" w:rsidP="000B6F03">
      <w:bookmarkStart w:id="38" w:name="_Hlk1051787"/>
    </w:p>
    <w:p w14:paraId="27A3A96F" w14:textId="01BC21B6" w:rsidR="00633AC0" w:rsidRPr="00DE0173" w:rsidRDefault="00586197">
      <w:pPr>
        <w:pStyle w:val="Heading1"/>
        <w:spacing w:before="0"/>
        <w:rPr>
          <w:rFonts w:cstheme="majorHAnsi"/>
          <w:color w:val="4F81BD" w:themeColor="accent1"/>
        </w:rPr>
      </w:pPr>
      <w:r w:rsidRPr="00DE0173">
        <w:rPr>
          <w:rFonts w:cstheme="majorHAnsi"/>
          <w:color w:val="4F81BD" w:themeColor="accent1"/>
        </w:rPr>
        <w:t xml:space="preserve">Expected </w:t>
      </w:r>
      <w:r w:rsidR="003E0EC4" w:rsidRPr="00DE0173">
        <w:rPr>
          <w:rFonts w:cstheme="majorHAnsi"/>
          <w:color w:val="4F81BD" w:themeColor="accent1"/>
        </w:rPr>
        <w:t>outcomes</w:t>
      </w:r>
    </w:p>
    <w:p w14:paraId="4CA7E116" w14:textId="77777777" w:rsidR="00633AC0" w:rsidRPr="00DE0173" w:rsidRDefault="00633AC0">
      <w:pPr>
        <w:rPr>
          <w:rFonts w:asciiTheme="majorHAnsi" w:hAnsiTheme="majorHAnsi" w:cstheme="majorHAnsi"/>
          <w:sz w:val="20"/>
          <w:szCs w:val="20"/>
        </w:rPr>
      </w:pPr>
    </w:p>
    <w:p w14:paraId="452780DF" w14:textId="26F11D42" w:rsidR="00000D36" w:rsidRPr="00DE0173" w:rsidRDefault="00D34A8E" w:rsidP="00000D36">
      <w:pPr>
        <w:pStyle w:val="ListParagraph"/>
        <w:numPr>
          <w:ilvl w:val="0"/>
          <w:numId w:val="43"/>
        </w:numPr>
        <w:rPr>
          <w:rFonts w:asciiTheme="majorHAnsi" w:hAnsiTheme="majorHAnsi" w:cstheme="majorHAnsi"/>
          <w:iCs/>
          <w:sz w:val="22"/>
          <w:szCs w:val="22"/>
        </w:rPr>
      </w:pPr>
      <w:r w:rsidRPr="00DE0173">
        <w:rPr>
          <w:rFonts w:asciiTheme="majorHAnsi" w:hAnsiTheme="majorHAnsi" w:cstheme="majorHAnsi"/>
          <w:iCs/>
          <w:sz w:val="22"/>
          <w:szCs w:val="22"/>
        </w:rPr>
        <w:t>S</w:t>
      </w:r>
      <w:r w:rsidR="00937288" w:rsidRPr="00DE0173">
        <w:rPr>
          <w:rFonts w:asciiTheme="majorHAnsi" w:hAnsiTheme="majorHAnsi" w:cstheme="majorHAnsi"/>
          <w:iCs/>
          <w:sz w:val="22"/>
          <w:szCs w:val="22"/>
        </w:rPr>
        <w:t xml:space="preserve">uccessfully set up the hardware </w:t>
      </w:r>
      <w:r w:rsidR="00000D36" w:rsidRPr="00DE0173">
        <w:rPr>
          <w:rFonts w:asciiTheme="majorHAnsi" w:hAnsiTheme="majorHAnsi" w:cstheme="majorHAnsi"/>
          <w:iCs/>
          <w:sz w:val="22"/>
          <w:szCs w:val="22"/>
        </w:rPr>
        <w:t xml:space="preserve">and software </w:t>
      </w:r>
      <w:r w:rsidR="00937288" w:rsidRPr="00DE0173">
        <w:rPr>
          <w:rFonts w:asciiTheme="majorHAnsi" w:hAnsiTheme="majorHAnsi" w:cstheme="majorHAnsi"/>
          <w:iCs/>
          <w:sz w:val="22"/>
          <w:szCs w:val="22"/>
        </w:rPr>
        <w:t>for a closed-loop experiment</w:t>
      </w:r>
    </w:p>
    <w:p w14:paraId="546375C2" w14:textId="0672C870" w:rsidR="00000D36" w:rsidRPr="00DE0173" w:rsidRDefault="00D34A8E" w:rsidP="00000D36">
      <w:pPr>
        <w:pStyle w:val="ListParagraph"/>
        <w:numPr>
          <w:ilvl w:val="0"/>
          <w:numId w:val="43"/>
        </w:numPr>
        <w:rPr>
          <w:rFonts w:asciiTheme="majorHAnsi" w:hAnsiTheme="majorHAnsi" w:cstheme="majorHAnsi"/>
          <w:iCs/>
          <w:sz w:val="22"/>
          <w:szCs w:val="22"/>
        </w:rPr>
      </w:pPr>
      <w:r w:rsidRPr="00DE0173">
        <w:rPr>
          <w:rFonts w:asciiTheme="majorHAnsi" w:hAnsiTheme="majorHAnsi" w:cstheme="majorHAnsi"/>
          <w:iCs/>
          <w:sz w:val="22"/>
          <w:szCs w:val="22"/>
        </w:rPr>
        <w:t>R</w:t>
      </w:r>
      <w:r w:rsidR="00937288" w:rsidRPr="00DE0173">
        <w:rPr>
          <w:rFonts w:asciiTheme="majorHAnsi" w:hAnsiTheme="majorHAnsi" w:cstheme="majorHAnsi"/>
          <w:iCs/>
          <w:sz w:val="22"/>
          <w:szCs w:val="22"/>
        </w:rPr>
        <w:t>un the first “autonomous drive”</w:t>
      </w:r>
      <w:r w:rsidR="00000D36" w:rsidRPr="00DE0173">
        <w:rPr>
          <w:rFonts w:asciiTheme="majorHAnsi" w:hAnsiTheme="majorHAnsi" w:cstheme="majorHAnsi"/>
          <w:iCs/>
          <w:sz w:val="22"/>
          <w:szCs w:val="22"/>
        </w:rPr>
        <w:t xml:space="preserve"> given in an example interactive notebook</w:t>
      </w:r>
    </w:p>
    <w:p w14:paraId="6A892BAF" w14:textId="584C0FB5" w:rsidR="00000D36" w:rsidRPr="00DE0173" w:rsidRDefault="00D34A8E" w:rsidP="00000D36">
      <w:pPr>
        <w:pStyle w:val="ListParagraph"/>
        <w:numPr>
          <w:ilvl w:val="0"/>
          <w:numId w:val="43"/>
        </w:numPr>
        <w:rPr>
          <w:rFonts w:asciiTheme="majorHAnsi" w:hAnsiTheme="majorHAnsi" w:cstheme="majorHAnsi"/>
          <w:iCs/>
          <w:sz w:val="22"/>
          <w:szCs w:val="22"/>
        </w:rPr>
      </w:pPr>
      <w:r w:rsidRPr="00DE0173">
        <w:rPr>
          <w:rFonts w:asciiTheme="majorHAnsi" w:hAnsiTheme="majorHAnsi" w:cstheme="majorHAnsi"/>
          <w:iCs/>
          <w:sz w:val="22"/>
          <w:szCs w:val="22"/>
        </w:rPr>
        <w:t>E</w:t>
      </w:r>
      <w:r w:rsidR="00000D36" w:rsidRPr="00DE0173">
        <w:rPr>
          <w:rFonts w:asciiTheme="majorHAnsi" w:hAnsiTheme="majorHAnsi" w:cstheme="majorHAnsi"/>
          <w:iCs/>
          <w:sz w:val="22"/>
          <w:szCs w:val="22"/>
        </w:rPr>
        <w:t xml:space="preserve">xplore </w:t>
      </w:r>
      <w:hyperlink r:id="rId53" w:history="1">
        <w:r w:rsidR="00000D36" w:rsidRPr="00DE0173">
          <w:rPr>
            <w:rStyle w:val="Hyperlink"/>
            <w:rFonts w:asciiTheme="majorHAnsi" w:hAnsiTheme="majorHAnsi" w:cstheme="majorHAnsi"/>
            <w:iCs/>
            <w:sz w:val="22"/>
            <w:szCs w:val="22"/>
          </w:rPr>
          <w:t>additional example notebooks</w:t>
        </w:r>
      </w:hyperlink>
    </w:p>
    <w:p w14:paraId="30B9183A" w14:textId="77777777" w:rsidR="00000D36" w:rsidRPr="00DE0173" w:rsidRDefault="00000D36" w:rsidP="00000D36">
      <w:pPr>
        <w:ind w:left="360"/>
        <w:rPr>
          <w:rFonts w:asciiTheme="majorHAnsi" w:hAnsiTheme="majorHAnsi" w:cstheme="majorHAnsi"/>
          <w:iCs/>
          <w:sz w:val="22"/>
          <w:szCs w:val="22"/>
        </w:rPr>
      </w:pPr>
    </w:p>
    <w:p w14:paraId="49D8F777" w14:textId="486E2D14" w:rsidR="00937288" w:rsidRPr="00D861A1" w:rsidRDefault="003662AA" w:rsidP="00000D36">
      <w:pPr>
        <w:ind w:left="360"/>
        <w:rPr>
          <w:rFonts w:asciiTheme="majorHAnsi" w:hAnsiTheme="majorHAnsi" w:cstheme="majorHAnsi"/>
          <w:iCs/>
          <w:sz w:val="22"/>
          <w:szCs w:val="22"/>
        </w:rPr>
      </w:pPr>
      <w:r w:rsidRPr="00D861A1">
        <w:rPr>
          <w:rFonts w:asciiTheme="majorHAnsi" w:hAnsiTheme="majorHAnsi" w:cstheme="majorHAnsi"/>
          <w:iCs/>
          <w:sz w:val="22"/>
          <w:szCs w:val="22"/>
        </w:rPr>
        <w:fldChar w:fldCharType="begin"/>
      </w:r>
      <w:r w:rsidRPr="00D861A1">
        <w:rPr>
          <w:rFonts w:asciiTheme="majorHAnsi" w:hAnsiTheme="majorHAnsi" w:cstheme="majorHAnsi"/>
          <w:iCs/>
          <w:sz w:val="22"/>
          <w:szCs w:val="22"/>
        </w:rPr>
        <w:instrText xml:space="preserve"> REF _Ref121149313 \h  \* MERGEFORMAT </w:instrText>
      </w:r>
      <w:r w:rsidRPr="00D861A1">
        <w:rPr>
          <w:rFonts w:asciiTheme="majorHAnsi" w:hAnsiTheme="majorHAnsi" w:cstheme="majorHAnsi"/>
          <w:iCs/>
          <w:sz w:val="22"/>
          <w:szCs w:val="22"/>
        </w:rPr>
      </w:r>
      <w:r w:rsidRPr="00D861A1">
        <w:rPr>
          <w:rFonts w:asciiTheme="majorHAnsi" w:hAnsiTheme="majorHAnsi" w:cstheme="majorHAnsi"/>
          <w:iCs/>
          <w:sz w:val="22"/>
          <w:szCs w:val="22"/>
        </w:rPr>
        <w:fldChar w:fldCharType="separate"/>
      </w:r>
      <w:r w:rsidR="00BF30F7" w:rsidRPr="00BF30F7">
        <w:rPr>
          <w:rFonts w:asciiTheme="majorHAnsi" w:hAnsiTheme="majorHAnsi" w:cstheme="majorHAnsi"/>
          <w:iCs/>
          <w:sz w:val="22"/>
          <w:szCs w:val="22"/>
        </w:rPr>
        <w:t xml:space="preserve">Figure </w:t>
      </w:r>
      <w:r w:rsidR="00BF30F7" w:rsidRPr="00BF30F7">
        <w:rPr>
          <w:rFonts w:asciiTheme="majorHAnsi" w:hAnsiTheme="majorHAnsi" w:cstheme="majorHAnsi"/>
          <w:iCs/>
          <w:noProof/>
          <w:sz w:val="22"/>
          <w:szCs w:val="22"/>
        </w:rPr>
        <w:t>17</w:t>
      </w:r>
      <w:r w:rsidRPr="00D861A1">
        <w:rPr>
          <w:rFonts w:asciiTheme="majorHAnsi" w:hAnsiTheme="majorHAnsi" w:cstheme="majorHAnsi"/>
          <w:iCs/>
          <w:sz w:val="22"/>
          <w:szCs w:val="22"/>
        </w:rPr>
        <w:fldChar w:fldCharType="end"/>
      </w:r>
      <w:r w:rsidR="00000D36" w:rsidRPr="00D861A1">
        <w:rPr>
          <w:rFonts w:asciiTheme="majorHAnsi" w:hAnsiTheme="majorHAnsi" w:cstheme="majorHAnsi"/>
          <w:iCs/>
          <w:sz w:val="22"/>
          <w:szCs w:val="22"/>
        </w:rPr>
        <w:t xml:space="preserve"> </w:t>
      </w:r>
      <w:r w:rsidRPr="00D861A1">
        <w:rPr>
          <w:rFonts w:asciiTheme="majorHAnsi" w:hAnsiTheme="majorHAnsi" w:cstheme="majorHAnsi"/>
          <w:iCs/>
          <w:sz w:val="22"/>
          <w:szCs w:val="22"/>
        </w:rPr>
        <w:t xml:space="preserve">shows a comparison of optimization results for grid search vs. random search vs. Bayesian optimization averaged over repeat campaigns with standard deviation error bands, where Bayesian optimization, on average, performs the best. </w:t>
      </w:r>
      <w:r w:rsidRPr="00D861A1">
        <w:rPr>
          <w:rFonts w:asciiTheme="majorHAnsi" w:hAnsiTheme="majorHAnsi" w:cstheme="majorHAnsi"/>
          <w:iCs/>
          <w:sz w:val="22"/>
          <w:szCs w:val="22"/>
        </w:rPr>
        <w:fldChar w:fldCharType="begin"/>
      </w:r>
      <w:r w:rsidRPr="00D861A1">
        <w:rPr>
          <w:rFonts w:asciiTheme="majorHAnsi" w:hAnsiTheme="majorHAnsi" w:cstheme="majorHAnsi"/>
          <w:iCs/>
          <w:sz w:val="22"/>
          <w:szCs w:val="22"/>
        </w:rPr>
        <w:instrText xml:space="preserve"> REF _Ref121149381 \h  \* MERGEFORMAT </w:instrText>
      </w:r>
      <w:r w:rsidRPr="00D861A1">
        <w:rPr>
          <w:rFonts w:asciiTheme="majorHAnsi" w:hAnsiTheme="majorHAnsi" w:cstheme="majorHAnsi"/>
          <w:iCs/>
          <w:sz w:val="22"/>
          <w:szCs w:val="22"/>
        </w:rPr>
      </w:r>
      <w:r w:rsidRPr="00D861A1">
        <w:rPr>
          <w:rFonts w:asciiTheme="majorHAnsi" w:hAnsiTheme="majorHAnsi" w:cstheme="majorHAnsi"/>
          <w:iCs/>
          <w:sz w:val="22"/>
          <w:szCs w:val="22"/>
        </w:rPr>
        <w:fldChar w:fldCharType="separate"/>
      </w:r>
      <w:r w:rsidR="00BF30F7" w:rsidRPr="00BF30F7">
        <w:rPr>
          <w:rFonts w:asciiTheme="majorHAnsi" w:hAnsiTheme="majorHAnsi" w:cstheme="majorHAnsi"/>
          <w:iCs/>
          <w:sz w:val="22"/>
          <w:szCs w:val="22"/>
        </w:rPr>
        <w:t xml:space="preserve">Figure </w:t>
      </w:r>
      <w:r w:rsidR="00BF30F7" w:rsidRPr="00BF30F7">
        <w:rPr>
          <w:rFonts w:asciiTheme="majorHAnsi" w:hAnsiTheme="majorHAnsi" w:cstheme="majorHAnsi"/>
          <w:iCs/>
          <w:noProof/>
          <w:sz w:val="22"/>
          <w:szCs w:val="22"/>
        </w:rPr>
        <w:t>18</w:t>
      </w:r>
      <w:r w:rsidRPr="00D861A1">
        <w:rPr>
          <w:rFonts w:asciiTheme="majorHAnsi" w:hAnsiTheme="majorHAnsi" w:cstheme="majorHAnsi"/>
          <w:iCs/>
          <w:sz w:val="22"/>
          <w:szCs w:val="22"/>
        </w:rPr>
        <w:fldChar w:fldCharType="end"/>
      </w:r>
      <w:r w:rsidRPr="00D861A1">
        <w:rPr>
          <w:rFonts w:asciiTheme="majorHAnsi" w:hAnsiTheme="majorHAnsi" w:cstheme="majorHAnsi"/>
          <w:iCs/>
          <w:sz w:val="22"/>
          <w:szCs w:val="22"/>
        </w:rPr>
        <w:t xml:space="preserve"> shows </w:t>
      </w:r>
      <w:r w:rsidR="00937288" w:rsidRPr="00D861A1">
        <w:rPr>
          <w:rFonts w:asciiTheme="majorHAnsi" w:hAnsiTheme="majorHAnsi" w:cstheme="majorHAnsi"/>
          <w:iCs/>
          <w:sz w:val="22"/>
          <w:szCs w:val="22"/>
        </w:rPr>
        <w:t xml:space="preserve">one of the outputs from the cloud-based control notebook of best error so far vs. iteration number comparing grid search vs. random search vs. Bayesian optimization. Typically, grid search is the least efficient, Bayesian optimization is the most efficient, and random search is somewhere in-between. </w:t>
      </w:r>
      <w:r w:rsidRPr="00D861A1">
        <w:rPr>
          <w:rFonts w:asciiTheme="majorHAnsi" w:hAnsiTheme="majorHAnsi" w:cstheme="majorHAnsi"/>
          <w:iCs/>
          <w:sz w:val="22"/>
          <w:szCs w:val="22"/>
        </w:rPr>
        <w:fldChar w:fldCharType="begin"/>
      </w:r>
      <w:r w:rsidRPr="00D861A1">
        <w:rPr>
          <w:rFonts w:asciiTheme="majorHAnsi" w:hAnsiTheme="majorHAnsi" w:cstheme="majorHAnsi"/>
          <w:iCs/>
          <w:sz w:val="22"/>
          <w:szCs w:val="22"/>
        </w:rPr>
        <w:instrText xml:space="preserve"> REF _Ref121149420 \h  \* MERGEFORMAT </w:instrText>
      </w:r>
      <w:r w:rsidRPr="00D861A1">
        <w:rPr>
          <w:rFonts w:asciiTheme="majorHAnsi" w:hAnsiTheme="majorHAnsi" w:cstheme="majorHAnsi"/>
          <w:iCs/>
          <w:sz w:val="22"/>
          <w:szCs w:val="22"/>
        </w:rPr>
      </w:r>
      <w:r w:rsidRPr="00D861A1">
        <w:rPr>
          <w:rFonts w:asciiTheme="majorHAnsi" w:hAnsiTheme="majorHAnsi" w:cstheme="majorHAnsi"/>
          <w:iCs/>
          <w:sz w:val="22"/>
          <w:szCs w:val="22"/>
        </w:rPr>
        <w:fldChar w:fldCharType="separate"/>
      </w:r>
      <w:r w:rsidR="00BF30F7" w:rsidRPr="00BF30F7">
        <w:rPr>
          <w:rFonts w:asciiTheme="majorHAnsi" w:hAnsiTheme="majorHAnsi" w:cstheme="majorHAnsi"/>
          <w:iCs/>
          <w:sz w:val="22"/>
          <w:szCs w:val="22"/>
        </w:rPr>
        <w:t xml:space="preserve">Figure </w:t>
      </w:r>
      <w:r w:rsidR="00BF30F7" w:rsidRPr="00BF30F7">
        <w:rPr>
          <w:rFonts w:asciiTheme="majorHAnsi" w:hAnsiTheme="majorHAnsi" w:cstheme="majorHAnsi"/>
          <w:iCs/>
          <w:noProof/>
          <w:sz w:val="22"/>
          <w:szCs w:val="22"/>
        </w:rPr>
        <w:t>19</w:t>
      </w:r>
      <w:r w:rsidRPr="00D861A1">
        <w:rPr>
          <w:rFonts w:asciiTheme="majorHAnsi" w:hAnsiTheme="majorHAnsi" w:cstheme="majorHAnsi"/>
          <w:iCs/>
          <w:sz w:val="22"/>
          <w:szCs w:val="22"/>
        </w:rPr>
        <w:fldChar w:fldCharType="end"/>
      </w:r>
      <w:r w:rsidRPr="00D861A1">
        <w:rPr>
          <w:rFonts w:asciiTheme="majorHAnsi" w:hAnsiTheme="majorHAnsi" w:cstheme="majorHAnsi"/>
          <w:iCs/>
          <w:sz w:val="22"/>
          <w:szCs w:val="22"/>
        </w:rPr>
        <w:t xml:space="preserve">, </w:t>
      </w:r>
      <w:r w:rsidRPr="00D861A1">
        <w:rPr>
          <w:rFonts w:asciiTheme="majorHAnsi" w:hAnsiTheme="majorHAnsi" w:cstheme="majorHAnsi"/>
          <w:iCs/>
          <w:sz w:val="22"/>
          <w:szCs w:val="22"/>
        </w:rPr>
        <w:fldChar w:fldCharType="begin"/>
      </w:r>
      <w:r w:rsidRPr="00D861A1">
        <w:rPr>
          <w:rFonts w:asciiTheme="majorHAnsi" w:hAnsiTheme="majorHAnsi" w:cstheme="majorHAnsi"/>
          <w:iCs/>
          <w:sz w:val="22"/>
          <w:szCs w:val="22"/>
        </w:rPr>
        <w:instrText xml:space="preserve"> REF _Ref121149425 \h  \* MERGEFORMAT </w:instrText>
      </w:r>
      <w:r w:rsidRPr="00D861A1">
        <w:rPr>
          <w:rFonts w:asciiTheme="majorHAnsi" w:hAnsiTheme="majorHAnsi" w:cstheme="majorHAnsi"/>
          <w:iCs/>
          <w:sz w:val="22"/>
          <w:szCs w:val="22"/>
        </w:rPr>
      </w:r>
      <w:r w:rsidRPr="00D861A1">
        <w:rPr>
          <w:rFonts w:asciiTheme="majorHAnsi" w:hAnsiTheme="majorHAnsi" w:cstheme="majorHAnsi"/>
          <w:iCs/>
          <w:sz w:val="22"/>
          <w:szCs w:val="22"/>
        </w:rPr>
        <w:fldChar w:fldCharType="separate"/>
      </w:r>
      <w:r w:rsidR="00BF30F7" w:rsidRPr="00BF30F7">
        <w:rPr>
          <w:rFonts w:asciiTheme="majorHAnsi" w:hAnsiTheme="majorHAnsi" w:cstheme="majorHAnsi"/>
          <w:iCs/>
          <w:sz w:val="22"/>
          <w:szCs w:val="22"/>
        </w:rPr>
        <w:t xml:space="preserve">Figure </w:t>
      </w:r>
      <w:r w:rsidR="00BF30F7" w:rsidRPr="00BF30F7">
        <w:rPr>
          <w:rFonts w:asciiTheme="majorHAnsi" w:hAnsiTheme="majorHAnsi" w:cstheme="majorHAnsi"/>
          <w:iCs/>
          <w:noProof/>
          <w:sz w:val="22"/>
          <w:szCs w:val="22"/>
        </w:rPr>
        <w:t>20</w:t>
      </w:r>
      <w:r w:rsidRPr="00D861A1">
        <w:rPr>
          <w:rFonts w:asciiTheme="majorHAnsi" w:hAnsiTheme="majorHAnsi" w:cstheme="majorHAnsi"/>
          <w:iCs/>
          <w:sz w:val="22"/>
          <w:szCs w:val="22"/>
        </w:rPr>
        <w:fldChar w:fldCharType="end"/>
      </w:r>
      <w:r w:rsidRPr="00D861A1">
        <w:rPr>
          <w:rFonts w:asciiTheme="majorHAnsi" w:hAnsiTheme="majorHAnsi" w:cstheme="majorHAnsi"/>
          <w:iCs/>
          <w:sz w:val="22"/>
          <w:szCs w:val="22"/>
        </w:rPr>
        <w:t xml:space="preserve">, and </w:t>
      </w:r>
      <w:r w:rsidRPr="00D861A1">
        <w:rPr>
          <w:rFonts w:asciiTheme="majorHAnsi" w:hAnsiTheme="majorHAnsi" w:cstheme="majorHAnsi"/>
          <w:iCs/>
          <w:sz w:val="22"/>
          <w:szCs w:val="22"/>
        </w:rPr>
        <w:fldChar w:fldCharType="begin"/>
      </w:r>
      <w:r w:rsidRPr="00D861A1">
        <w:rPr>
          <w:rFonts w:asciiTheme="majorHAnsi" w:hAnsiTheme="majorHAnsi" w:cstheme="majorHAnsi"/>
          <w:iCs/>
          <w:sz w:val="22"/>
          <w:szCs w:val="22"/>
        </w:rPr>
        <w:instrText xml:space="preserve"> REF _Ref121149429 \h  \* MERGEFORMAT </w:instrText>
      </w:r>
      <w:r w:rsidRPr="00D861A1">
        <w:rPr>
          <w:rFonts w:asciiTheme="majorHAnsi" w:hAnsiTheme="majorHAnsi" w:cstheme="majorHAnsi"/>
          <w:iCs/>
          <w:sz w:val="22"/>
          <w:szCs w:val="22"/>
        </w:rPr>
      </w:r>
      <w:r w:rsidRPr="00D861A1">
        <w:rPr>
          <w:rFonts w:asciiTheme="majorHAnsi" w:hAnsiTheme="majorHAnsi" w:cstheme="majorHAnsi"/>
          <w:iCs/>
          <w:sz w:val="22"/>
          <w:szCs w:val="22"/>
        </w:rPr>
        <w:fldChar w:fldCharType="separate"/>
      </w:r>
      <w:r w:rsidR="00BF30F7" w:rsidRPr="00BF30F7">
        <w:rPr>
          <w:rFonts w:asciiTheme="majorHAnsi" w:hAnsiTheme="majorHAnsi" w:cstheme="majorHAnsi"/>
          <w:iCs/>
          <w:sz w:val="22"/>
          <w:szCs w:val="22"/>
        </w:rPr>
        <w:t xml:space="preserve">Figure </w:t>
      </w:r>
      <w:r w:rsidR="00BF30F7" w:rsidRPr="00BF30F7">
        <w:rPr>
          <w:rFonts w:asciiTheme="majorHAnsi" w:hAnsiTheme="majorHAnsi" w:cstheme="majorHAnsi"/>
          <w:iCs/>
          <w:noProof/>
          <w:sz w:val="22"/>
          <w:szCs w:val="22"/>
        </w:rPr>
        <w:t>21</w:t>
      </w:r>
      <w:r w:rsidRPr="00D861A1">
        <w:rPr>
          <w:rFonts w:asciiTheme="majorHAnsi" w:hAnsiTheme="majorHAnsi" w:cstheme="majorHAnsi"/>
          <w:iCs/>
          <w:sz w:val="22"/>
          <w:szCs w:val="22"/>
        </w:rPr>
        <w:fldChar w:fldCharType="end"/>
      </w:r>
      <w:r w:rsidRPr="00D861A1">
        <w:rPr>
          <w:rFonts w:asciiTheme="majorHAnsi" w:hAnsiTheme="majorHAnsi" w:cstheme="majorHAnsi"/>
          <w:iCs/>
          <w:sz w:val="22"/>
          <w:szCs w:val="22"/>
        </w:rPr>
        <w:t xml:space="preserve"> show the points that were searched for a given campaign for grid search, random search, and Bayesian optimization, respectively. Finally, </w:t>
      </w:r>
      <w:r w:rsidRPr="00D861A1">
        <w:rPr>
          <w:rFonts w:asciiTheme="majorHAnsi" w:hAnsiTheme="majorHAnsi" w:cstheme="majorHAnsi"/>
          <w:iCs/>
          <w:sz w:val="22"/>
          <w:szCs w:val="22"/>
        </w:rPr>
        <w:fldChar w:fldCharType="begin"/>
      </w:r>
      <w:r w:rsidRPr="00D861A1">
        <w:rPr>
          <w:rFonts w:asciiTheme="majorHAnsi" w:hAnsiTheme="majorHAnsi" w:cstheme="majorHAnsi"/>
          <w:iCs/>
          <w:sz w:val="22"/>
          <w:szCs w:val="22"/>
        </w:rPr>
        <w:instrText xml:space="preserve"> REF _Ref121149455 \h  \* MERGEFORMAT </w:instrText>
      </w:r>
      <w:r w:rsidRPr="00D861A1">
        <w:rPr>
          <w:rFonts w:asciiTheme="majorHAnsi" w:hAnsiTheme="majorHAnsi" w:cstheme="majorHAnsi"/>
          <w:iCs/>
          <w:sz w:val="22"/>
          <w:szCs w:val="22"/>
        </w:rPr>
      </w:r>
      <w:r w:rsidRPr="00D861A1">
        <w:rPr>
          <w:rFonts w:asciiTheme="majorHAnsi" w:hAnsiTheme="majorHAnsi" w:cstheme="majorHAnsi"/>
          <w:iCs/>
          <w:sz w:val="22"/>
          <w:szCs w:val="22"/>
        </w:rPr>
        <w:fldChar w:fldCharType="separate"/>
      </w:r>
      <w:r w:rsidR="00BF30F7" w:rsidRPr="00BF30F7">
        <w:rPr>
          <w:rFonts w:asciiTheme="majorHAnsi" w:hAnsiTheme="majorHAnsi" w:cstheme="majorHAnsi"/>
          <w:iCs/>
          <w:sz w:val="22"/>
          <w:szCs w:val="22"/>
        </w:rPr>
        <w:t xml:space="preserve">Figure </w:t>
      </w:r>
      <w:r w:rsidR="00BF30F7" w:rsidRPr="00BF30F7">
        <w:rPr>
          <w:rFonts w:asciiTheme="majorHAnsi" w:hAnsiTheme="majorHAnsi" w:cstheme="majorHAnsi"/>
          <w:iCs/>
          <w:noProof/>
          <w:sz w:val="22"/>
          <w:szCs w:val="22"/>
        </w:rPr>
        <w:t>22</w:t>
      </w:r>
      <w:r w:rsidRPr="00D861A1">
        <w:rPr>
          <w:rFonts w:asciiTheme="majorHAnsi" w:hAnsiTheme="majorHAnsi" w:cstheme="majorHAnsi"/>
          <w:iCs/>
          <w:sz w:val="22"/>
          <w:szCs w:val="22"/>
        </w:rPr>
        <w:fldChar w:fldCharType="end"/>
      </w:r>
      <w:r w:rsidRPr="00D861A1">
        <w:rPr>
          <w:rFonts w:asciiTheme="majorHAnsi" w:hAnsiTheme="majorHAnsi" w:cstheme="majorHAnsi"/>
          <w:iCs/>
          <w:sz w:val="22"/>
          <w:szCs w:val="22"/>
        </w:rPr>
        <w:t xml:space="preserve"> shows the true, underlying target color (defined by red, green, and blue values) and the best parameter set based on minimizing error between the observed spectrum and the target spectrum for each of the optimization methods. </w:t>
      </w:r>
    </w:p>
    <w:p w14:paraId="3CF5D211" w14:textId="77777777" w:rsidR="004868C3" w:rsidRPr="00DE0173" w:rsidRDefault="004868C3" w:rsidP="004868C3">
      <w:pPr>
        <w:keepNext/>
      </w:pPr>
      <w:r w:rsidRPr="00DE0173">
        <w:rPr>
          <w:noProof/>
        </w:rPr>
        <w:drawing>
          <wp:inline distT="0" distB="0" distL="0" distR="0" wp14:anchorId="26252A9A" wp14:editId="74FD10AA">
            <wp:extent cx="5593080" cy="3345180"/>
            <wp:effectExtent l="0" t="0" r="7620" b="7620"/>
            <wp:docPr id="2073665724" name="Picture 20736657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24" name="Picture 2073665724" descr="Chart&#10;&#10;Description automatically generated"/>
                    <pic:cNvPicPr/>
                  </pic:nvPicPr>
                  <pic:blipFill rotWithShape="1">
                    <a:blip r:embed="rId54"/>
                    <a:srcRect l="3674" t="10656" b="7275"/>
                    <a:stretch/>
                  </pic:blipFill>
                  <pic:spPr bwMode="auto">
                    <a:xfrm>
                      <a:off x="0" y="0"/>
                      <a:ext cx="5593080" cy="3345180"/>
                    </a:xfrm>
                    <a:prstGeom prst="rect">
                      <a:avLst/>
                    </a:prstGeom>
                    <a:ln>
                      <a:noFill/>
                    </a:ln>
                    <a:extLst>
                      <a:ext uri="{53640926-AAD7-44D8-BBD7-CCE9431645EC}">
                        <a14:shadowObscured xmlns:a14="http://schemas.microsoft.com/office/drawing/2010/main"/>
                      </a:ext>
                    </a:extLst>
                  </pic:spPr>
                </pic:pic>
              </a:graphicData>
            </a:graphic>
          </wp:inline>
        </w:drawing>
      </w:r>
    </w:p>
    <w:p w14:paraId="6F3441B7" w14:textId="4B7825D4" w:rsidR="004868C3" w:rsidRPr="00DE0173" w:rsidRDefault="004868C3" w:rsidP="004868C3">
      <w:pPr>
        <w:pStyle w:val="Caption"/>
      </w:pPr>
      <w:bookmarkStart w:id="39" w:name="_Ref121149313"/>
      <w:r w:rsidRPr="00DE0173">
        <w:t xml:space="preserve">Figure </w:t>
      </w:r>
      <w:r w:rsidR="00077ACC">
        <w:fldChar w:fldCharType="begin"/>
      </w:r>
      <w:r w:rsidR="00077ACC">
        <w:instrText xml:space="preserve"> SEQ Figure \* ARABIC </w:instrText>
      </w:r>
      <w:r w:rsidR="00077ACC">
        <w:fldChar w:fldCharType="separate"/>
      </w:r>
      <w:r w:rsidR="00BF30F7">
        <w:rPr>
          <w:noProof/>
        </w:rPr>
        <w:t>17</w:t>
      </w:r>
      <w:r w:rsidR="00077ACC">
        <w:rPr>
          <w:noProof/>
        </w:rPr>
        <w:fldChar w:fldCharType="end"/>
      </w:r>
      <w:bookmarkEnd w:id="39"/>
    </w:p>
    <w:p w14:paraId="08D4FB53" w14:textId="4889F2CB" w:rsidR="00931288" w:rsidRPr="00DE0173" w:rsidRDefault="00937288" w:rsidP="00931288">
      <w:pPr>
        <w:keepNext/>
      </w:pPr>
      <w:r w:rsidRPr="00DE0173">
        <w:rPr>
          <w:noProof/>
        </w:rPr>
        <w:drawing>
          <wp:inline distT="0" distB="0" distL="0" distR="0" wp14:anchorId="20D9EA0C" wp14:editId="1095A5B1">
            <wp:extent cx="5623560" cy="4061460"/>
            <wp:effectExtent l="0" t="0" r="0" b="0"/>
            <wp:docPr id="2073665713" name="Picture 20736657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13" name="Picture 2073665713" descr="Chart, line chart&#10;&#10;Description automatically generated"/>
                    <pic:cNvPicPr>
                      <a:picLocks noChangeAspect="1" noChangeArrowheads="1"/>
                    </pic:cNvPicPr>
                  </pic:nvPicPr>
                  <pic:blipFill rotWithShape="1">
                    <a:blip r:embed="rId55">
                      <a:extLst>
                        <a:ext uri="{28A0092B-C50C-407E-A947-70E740481C1C}">
                          <a14:useLocalDpi xmlns:a14="http://schemas.microsoft.com/office/drawing/2010/main" val="0"/>
                        </a:ext>
                      </a:extLst>
                    </a:blip>
                    <a:srcRect l="3150" t="9088" b="5926"/>
                    <a:stretch/>
                  </pic:blipFill>
                  <pic:spPr bwMode="auto">
                    <a:xfrm>
                      <a:off x="0" y="0"/>
                      <a:ext cx="5623560" cy="4061460"/>
                    </a:xfrm>
                    <a:prstGeom prst="rect">
                      <a:avLst/>
                    </a:prstGeom>
                    <a:noFill/>
                    <a:ln>
                      <a:noFill/>
                    </a:ln>
                    <a:extLst>
                      <a:ext uri="{53640926-AAD7-44D8-BBD7-CCE9431645EC}">
                        <a14:shadowObscured xmlns:a14="http://schemas.microsoft.com/office/drawing/2010/main"/>
                      </a:ext>
                    </a:extLst>
                  </pic:spPr>
                </pic:pic>
              </a:graphicData>
            </a:graphic>
          </wp:inline>
        </w:drawing>
      </w:r>
    </w:p>
    <w:p w14:paraId="2164E505" w14:textId="6B5D46B3" w:rsidR="00937288" w:rsidRPr="00DE0173" w:rsidRDefault="00931288" w:rsidP="00931288">
      <w:pPr>
        <w:pStyle w:val="Caption"/>
        <w:rPr>
          <w:rFonts w:asciiTheme="majorHAnsi" w:hAnsiTheme="majorHAnsi" w:cstheme="majorHAnsi"/>
          <w:sz w:val="22"/>
          <w:szCs w:val="22"/>
        </w:rPr>
      </w:pPr>
      <w:bookmarkStart w:id="40" w:name="_Ref121149381"/>
      <w:r w:rsidRPr="00DE0173">
        <w:t xml:space="preserve">Figure </w:t>
      </w:r>
      <w:r w:rsidR="00077ACC">
        <w:fldChar w:fldCharType="begin"/>
      </w:r>
      <w:r w:rsidR="00077ACC">
        <w:instrText xml:space="preserve"> SEQ Figure \* ARABIC </w:instrText>
      </w:r>
      <w:r w:rsidR="00077ACC">
        <w:fldChar w:fldCharType="separate"/>
      </w:r>
      <w:r w:rsidR="00BF30F7">
        <w:rPr>
          <w:noProof/>
        </w:rPr>
        <w:t>18</w:t>
      </w:r>
      <w:r w:rsidR="00077ACC">
        <w:rPr>
          <w:noProof/>
        </w:rPr>
        <w:fldChar w:fldCharType="end"/>
      </w:r>
      <w:bookmarkEnd w:id="40"/>
    </w:p>
    <w:p w14:paraId="1A74F966" w14:textId="77777777" w:rsidR="00731EC6" w:rsidRPr="00DE0173" w:rsidRDefault="00793378" w:rsidP="00731EC6">
      <w:pPr>
        <w:pStyle w:val="Heading1"/>
        <w:spacing w:before="0"/>
      </w:pPr>
      <w:r w:rsidRPr="00DE0173">
        <w:rPr>
          <w:noProof/>
        </w:rPr>
        <w:drawing>
          <wp:inline distT="0" distB="0" distL="0" distR="0" wp14:anchorId="4E55A0F6" wp14:editId="3C0FE8B3">
            <wp:extent cx="4831080" cy="3124200"/>
            <wp:effectExtent l="0" t="0" r="7620" b="0"/>
            <wp:docPr id="2073665719" name="Picture 2073665719"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19" name="Picture 2073665719" descr="Chart, radar chart&#10;&#10;Description automatically generated"/>
                    <pic:cNvPicPr>
                      <a:picLocks noChangeAspect="1" noChangeArrowheads="1"/>
                    </pic:cNvPicPr>
                  </pic:nvPicPr>
                  <pic:blipFill rotWithShape="1">
                    <a:blip r:embed="rId56">
                      <a:extLst>
                        <a:ext uri="{28A0092B-C50C-407E-A947-70E740481C1C}">
                          <a14:useLocalDpi xmlns:a14="http://schemas.microsoft.com/office/drawing/2010/main" val="0"/>
                        </a:ext>
                      </a:extLst>
                    </a:blip>
                    <a:srcRect l="16798" t="19931" b="14696"/>
                    <a:stretch/>
                  </pic:blipFill>
                  <pic:spPr bwMode="auto">
                    <a:xfrm>
                      <a:off x="0" y="0"/>
                      <a:ext cx="4831080" cy="3124200"/>
                    </a:xfrm>
                    <a:prstGeom prst="rect">
                      <a:avLst/>
                    </a:prstGeom>
                    <a:noFill/>
                    <a:ln>
                      <a:noFill/>
                    </a:ln>
                    <a:extLst>
                      <a:ext uri="{53640926-AAD7-44D8-BBD7-CCE9431645EC}">
                        <a14:shadowObscured xmlns:a14="http://schemas.microsoft.com/office/drawing/2010/main"/>
                      </a:ext>
                    </a:extLst>
                  </pic:spPr>
                </pic:pic>
              </a:graphicData>
            </a:graphic>
          </wp:inline>
        </w:drawing>
      </w:r>
    </w:p>
    <w:p w14:paraId="04320FA2" w14:textId="57F70251" w:rsidR="00C53B9B" w:rsidRPr="00DE0173" w:rsidRDefault="00731EC6" w:rsidP="00731EC6">
      <w:pPr>
        <w:pStyle w:val="Caption"/>
        <w:rPr>
          <w:rFonts w:cstheme="majorHAnsi"/>
          <w:color w:val="4F81BD" w:themeColor="accent1"/>
        </w:rPr>
      </w:pPr>
      <w:bookmarkStart w:id="41" w:name="_Ref121149420"/>
      <w:r w:rsidRPr="00DE0173">
        <w:t xml:space="preserve">Figure </w:t>
      </w:r>
      <w:r w:rsidR="00077ACC">
        <w:fldChar w:fldCharType="begin"/>
      </w:r>
      <w:r w:rsidR="00077ACC">
        <w:instrText xml:space="preserve"> SEQ Figure \* ARABIC </w:instrText>
      </w:r>
      <w:r w:rsidR="00077ACC">
        <w:fldChar w:fldCharType="separate"/>
      </w:r>
      <w:r w:rsidR="00BF30F7">
        <w:rPr>
          <w:noProof/>
        </w:rPr>
        <w:t>19</w:t>
      </w:r>
      <w:r w:rsidR="00077ACC">
        <w:rPr>
          <w:noProof/>
        </w:rPr>
        <w:fldChar w:fldCharType="end"/>
      </w:r>
      <w:bookmarkEnd w:id="41"/>
    </w:p>
    <w:p w14:paraId="5CAAE5E3" w14:textId="23420FE8" w:rsidR="00793378" w:rsidRPr="00DE0173" w:rsidRDefault="00793378" w:rsidP="00793378"/>
    <w:p w14:paraId="3868F3F9" w14:textId="2D64763E" w:rsidR="00793378" w:rsidRPr="00DE0173" w:rsidRDefault="00793378" w:rsidP="00793378"/>
    <w:p w14:paraId="291AED20" w14:textId="77777777" w:rsidR="00731EC6" w:rsidRPr="00DE0173" w:rsidRDefault="00793378" w:rsidP="00731EC6">
      <w:pPr>
        <w:keepNext/>
      </w:pPr>
      <w:r w:rsidRPr="00DE0173">
        <w:rPr>
          <w:noProof/>
        </w:rPr>
        <w:drawing>
          <wp:inline distT="0" distB="0" distL="0" distR="0" wp14:anchorId="1C163B62" wp14:editId="6FDFCC92">
            <wp:extent cx="4701540" cy="3286553"/>
            <wp:effectExtent l="0" t="0" r="3810" b="9525"/>
            <wp:docPr id="2073665721" name="Picture 2073665721"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21" name="Picture 2073665721" descr="Chart, scatter chart, bubble chart&#10;&#10;Description automatically generated"/>
                    <pic:cNvPicPr/>
                  </pic:nvPicPr>
                  <pic:blipFill>
                    <a:blip r:embed="rId57"/>
                    <a:stretch>
                      <a:fillRect/>
                    </a:stretch>
                  </pic:blipFill>
                  <pic:spPr>
                    <a:xfrm>
                      <a:off x="0" y="0"/>
                      <a:ext cx="4706568" cy="3290067"/>
                    </a:xfrm>
                    <a:prstGeom prst="rect">
                      <a:avLst/>
                    </a:prstGeom>
                  </pic:spPr>
                </pic:pic>
              </a:graphicData>
            </a:graphic>
          </wp:inline>
        </w:drawing>
      </w:r>
    </w:p>
    <w:p w14:paraId="0218F9C0" w14:textId="3636A757" w:rsidR="00793378" w:rsidRPr="00DE0173" w:rsidRDefault="00731EC6" w:rsidP="00731EC6">
      <w:pPr>
        <w:pStyle w:val="Caption"/>
      </w:pPr>
      <w:bookmarkStart w:id="42" w:name="_Ref121149425"/>
      <w:r w:rsidRPr="00DE0173">
        <w:t xml:space="preserve">Figure </w:t>
      </w:r>
      <w:r w:rsidR="00077ACC">
        <w:fldChar w:fldCharType="begin"/>
      </w:r>
      <w:r w:rsidR="00077ACC">
        <w:instrText xml:space="preserve"> SEQ Figure \* ARABIC </w:instrText>
      </w:r>
      <w:r w:rsidR="00077ACC">
        <w:fldChar w:fldCharType="separate"/>
      </w:r>
      <w:r w:rsidR="00BF30F7">
        <w:rPr>
          <w:noProof/>
        </w:rPr>
        <w:t>20</w:t>
      </w:r>
      <w:r w:rsidR="00077ACC">
        <w:rPr>
          <w:noProof/>
        </w:rPr>
        <w:fldChar w:fldCharType="end"/>
      </w:r>
      <w:bookmarkEnd w:id="42"/>
    </w:p>
    <w:p w14:paraId="6727D487" w14:textId="5E9D74DE" w:rsidR="00793378" w:rsidRPr="00DE0173" w:rsidRDefault="00793378" w:rsidP="00793378"/>
    <w:p w14:paraId="301835C8" w14:textId="77777777" w:rsidR="00731EC6" w:rsidRPr="00DE0173" w:rsidRDefault="00793378" w:rsidP="00731EC6">
      <w:pPr>
        <w:keepNext/>
      </w:pPr>
      <w:r w:rsidRPr="00DE0173">
        <w:rPr>
          <w:noProof/>
        </w:rPr>
        <w:drawing>
          <wp:inline distT="0" distB="0" distL="0" distR="0" wp14:anchorId="056916EA" wp14:editId="50B61FBC">
            <wp:extent cx="4798774" cy="3268980"/>
            <wp:effectExtent l="0" t="0" r="1905" b="7620"/>
            <wp:docPr id="2073665722" name="Picture 20736657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22" name="Picture 2073665722" descr="Chart, scatter chart&#10;&#10;Description automatically generated"/>
                    <pic:cNvPicPr/>
                  </pic:nvPicPr>
                  <pic:blipFill>
                    <a:blip r:embed="rId58"/>
                    <a:stretch>
                      <a:fillRect/>
                    </a:stretch>
                  </pic:blipFill>
                  <pic:spPr>
                    <a:xfrm>
                      <a:off x="0" y="0"/>
                      <a:ext cx="4814179" cy="3279474"/>
                    </a:xfrm>
                    <a:prstGeom prst="rect">
                      <a:avLst/>
                    </a:prstGeom>
                  </pic:spPr>
                </pic:pic>
              </a:graphicData>
            </a:graphic>
          </wp:inline>
        </w:drawing>
      </w:r>
    </w:p>
    <w:p w14:paraId="59994017" w14:textId="50408064" w:rsidR="00793378" w:rsidRPr="00DE0173" w:rsidRDefault="00731EC6" w:rsidP="00731EC6">
      <w:pPr>
        <w:pStyle w:val="Caption"/>
      </w:pPr>
      <w:bookmarkStart w:id="43" w:name="_Ref121149429"/>
      <w:r w:rsidRPr="00DE0173">
        <w:t xml:space="preserve">Figure </w:t>
      </w:r>
      <w:r w:rsidR="00077ACC">
        <w:fldChar w:fldCharType="begin"/>
      </w:r>
      <w:r w:rsidR="00077ACC">
        <w:instrText xml:space="preserve"> SEQ Figure \* ARABIC </w:instrText>
      </w:r>
      <w:r w:rsidR="00077ACC">
        <w:fldChar w:fldCharType="separate"/>
      </w:r>
      <w:r w:rsidR="00BF30F7">
        <w:rPr>
          <w:noProof/>
        </w:rPr>
        <w:t>21</w:t>
      </w:r>
      <w:r w:rsidR="00077ACC">
        <w:rPr>
          <w:noProof/>
        </w:rPr>
        <w:fldChar w:fldCharType="end"/>
      </w:r>
      <w:bookmarkEnd w:id="43"/>
    </w:p>
    <w:p w14:paraId="0836CD6E" w14:textId="3973A0A5" w:rsidR="00793378" w:rsidRPr="00DE0173" w:rsidRDefault="00793378" w:rsidP="00793378"/>
    <w:p w14:paraId="72D035FE" w14:textId="77777777" w:rsidR="00731EC6" w:rsidRPr="00DE0173" w:rsidRDefault="00731EC6" w:rsidP="00731EC6">
      <w:pPr>
        <w:keepNext/>
      </w:pPr>
      <w:r w:rsidRPr="00DE0173">
        <w:rPr>
          <w:noProof/>
        </w:rPr>
        <w:drawing>
          <wp:inline distT="0" distB="0" distL="0" distR="0" wp14:anchorId="3CBFB461" wp14:editId="2FE2A765">
            <wp:extent cx="4922718" cy="3063240"/>
            <wp:effectExtent l="0" t="0" r="0" b="3810"/>
            <wp:docPr id="2073665723" name="Picture 20736657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23" name="Picture 2073665723" descr="Chart&#10;&#10;Description automatically generated"/>
                    <pic:cNvPicPr/>
                  </pic:nvPicPr>
                  <pic:blipFill>
                    <a:blip r:embed="rId59"/>
                    <a:stretch>
                      <a:fillRect/>
                    </a:stretch>
                  </pic:blipFill>
                  <pic:spPr>
                    <a:xfrm>
                      <a:off x="0" y="0"/>
                      <a:ext cx="4925329" cy="3064865"/>
                    </a:xfrm>
                    <a:prstGeom prst="rect">
                      <a:avLst/>
                    </a:prstGeom>
                  </pic:spPr>
                </pic:pic>
              </a:graphicData>
            </a:graphic>
          </wp:inline>
        </w:drawing>
      </w:r>
    </w:p>
    <w:p w14:paraId="23E6AFD0" w14:textId="46A5BC6D" w:rsidR="00793378" w:rsidRPr="00DE0173" w:rsidRDefault="00731EC6" w:rsidP="00731EC6">
      <w:pPr>
        <w:pStyle w:val="Caption"/>
      </w:pPr>
      <w:bookmarkStart w:id="44" w:name="_Ref121149455"/>
      <w:r w:rsidRPr="00DE0173">
        <w:t xml:space="preserve">Figure </w:t>
      </w:r>
      <w:r w:rsidR="00077ACC">
        <w:fldChar w:fldCharType="begin"/>
      </w:r>
      <w:r w:rsidR="00077ACC">
        <w:instrText xml:space="preserve"> SEQ Figure \* ARABIC </w:instrText>
      </w:r>
      <w:r w:rsidR="00077ACC">
        <w:fldChar w:fldCharType="separate"/>
      </w:r>
      <w:r w:rsidR="00BF30F7">
        <w:rPr>
          <w:noProof/>
        </w:rPr>
        <w:t>22</w:t>
      </w:r>
      <w:r w:rsidR="00077ACC">
        <w:rPr>
          <w:noProof/>
        </w:rPr>
        <w:fldChar w:fldCharType="end"/>
      </w:r>
      <w:bookmarkEnd w:id="44"/>
    </w:p>
    <w:p w14:paraId="3D30C45E" w14:textId="12EA0EDC" w:rsidR="00793378" w:rsidRPr="00DE0173" w:rsidRDefault="00793378" w:rsidP="00793378"/>
    <w:p w14:paraId="3848D70D" w14:textId="77777777" w:rsidR="00793378" w:rsidRPr="00DE0173" w:rsidRDefault="00793378" w:rsidP="00793378"/>
    <w:p w14:paraId="07AF2139" w14:textId="555A37D9" w:rsidR="00633AC0" w:rsidRPr="00DE0173" w:rsidRDefault="003275C6">
      <w:pPr>
        <w:pStyle w:val="Heading1"/>
        <w:spacing w:before="0"/>
        <w:rPr>
          <w:rFonts w:cstheme="majorHAnsi"/>
          <w:color w:val="4F81BD" w:themeColor="accent1"/>
        </w:rPr>
      </w:pPr>
      <w:r w:rsidRPr="00DE0173">
        <w:rPr>
          <w:rFonts w:cstheme="majorHAnsi"/>
          <w:color w:val="4F81BD" w:themeColor="accent1"/>
        </w:rPr>
        <w:t xml:space="preserve">Quantification and </w:t>
      </w:r>
      <w:r w:rsidR="003E0EC4" w:rsidRPr="00DE0173">
        <w:rPr>
          <w:rFonts w:cstheme="majorHAnsi"/>
          <w:color w:val="4F81BD" w:themeColor="accent1"/>
        </w:rPr>
        <w:t>statistical analysis</w:t>
      </w:r>
    </w:p>
    <w:p w14:paraId="649A309E" w14:textId="77777777" w:rsidR="00633AC0" w:rsidRPr="00DE0173" w:rsidRDefault="00633AC0">
      <w:pPr>
        <w:rPr>
          <w:rFonts w:asciiTheme="majorHAnsi" w:hAnsiTheme="majorHAnsi" w:cstheme="majorHAnsi"/>
          <w:sz w:val="20"/>
          <w:szCs w:val="20"/>
        </w:rPr>
      </w:pPr>
    </w:p>
    <w:p w14:paraId="18F03E31" w14:textId="3EB41CF8" w:rsidR="00AD7CD1" w:rsidRPr="00DE0173" w:rsidRDefault="00AD7CD1" w:rsidP="00AD7CD1">
      <w:pPr>
        <w:rPr>
          <w:rFonts w:asciiTheme="majorHAnsi" w:hAnsiTheme="majorHAnsi" w:cstheme="majorBidi"/>
          <w:sz w:val="22"/>
          <w:szCs w:val="22"/>
        </w:rPr>
      </w:pPr>
      <w:r w:rsidRPr="00DE0173">
        <w:rPr>
          <w:rFonts w:asciiTheme="majorHAnsi" w:hAnsiTheme="majorHAnsi" w:cstheme="majorBidi"/>
          <w:sz w:val="22"/>
          <w:szCs w:val="22"/>
        </w:rPr>
        <w:t xml:space="preserve">Discrete Fréchet distance, as implemented in </w:t>
      </w:r>
      <w:hyperlink r:id="rId60" w:history="1">
        <w:r w:rsidRPr="00DE0173">
          <w:rPr>
            <w:rStyle w:val="Hyperlink"/>
            <w:rFonts w:asciiTheme="majorHAnsi" w:hAnsiTheme="majorHAnsi" w:cstheme="majorBidi"/>
            <w:sz w:val="22"/>
            <w:szCs w:val="22"/>
          </w:rPr>
          <w:t>https://github.com/cjekel/similarity_measures</w:t>
        </w:r>
      </w:hyperlink>
      <w:r w:rsidR="00737B12">
        <w:rPr>
          <w:rStyle w:val="Hyperlink"/>
          <w:rFonts w:asciiTheme="majorHAnsi" w:hAnsiTheme="majorHAnsi" w:cstheme="majorBidi"/>
          <w:sz w:val="22"/>
          <w:szCs w:val="22"/>
        </w:rPr>
        <w:fldChar w:fldCharType="begin"/>
      </w:r>
      <w:r w:rsidR="00737B12">
        <w:rPr>
          <w:rStyle w:val="Hyperlink"/>
          <w:rFonts w:asciiTheme="majorHAnsi" w:hAnsiTheme="majorHAnsi" w:cstheme="majorBidi"/>
          <w:sz w:val="22"/>
          <w:szCs w:val="22"/>
        </w:rPr>
        <w:instrText xml:space="preserve"> ADDIN ZOTERO_ITEM CSL_CITATION {"citationID":"INVo2qqI","properties":{"formattedCitation":"\\super 23\\nosupersub{}","plainCitation":"23","noteIndex":0},"citationItems":[{"id":14955,"uris":["http://zotero.org/groups/4728776/items/8S8R6JQH"],"itemData":{"id":14955,"type":"article-journal","abstract":"Sum-of-square based error formulations may be difficult to implement on an inverse analysis consisting of multiple tensioncompression hysteresis loops. Five alternative measures of similarity between curves are investigated as useful tools to help identify parameters from hysteresis loops with inverse analyses. A new algorithm is presented to calculate the area between curves. Four additional methods are presented from literature, which include the Partial Curve Mapping value, discrete Fre´chet distance, Dynamic Time Warping, and Curve Length approach. These similarity measures are compared by solving a non-linear regression problem resembling a single load-unload cycle. The measures are then used to solve more complicated inverse analysis, where material parameters are identified for a kinematic hardening transversely anisotropic material model. The inverse analysis finds material parameters such that a non-linear FE model reproduces the behavior from five experimental hysteresis loops. Each method was shown to find useful parameters for these problems, and should be considered a viable alternative when sum-of-square based methods may be difficult to implement. It is important to consider multiple similarity measures in cases when it is impossible to obtain a perfect match.","container-title":"International Journal of Material Forming","DOI":"10.1007/s12289-018-1421-8","ISSN":"1960-6206, 1960-6214","issue":"3","journalAbbreviation":"Int J Mater Form","language":"en","page":"355-378","source":"DOI.org (Crossref)","title":"Similarity measures for identifying material parameters from hysteresis loops using inverse analysis","volume":"12","author":[{"family":"Jekel","given":"Charles F."},{"family":"Venter","given":"Gerhard"},{"family":"Venter","given":"Martin P."},{"family":"Stander","given":"Nielen"},{"family":"Haftka","given":"Raphael T."}],"issued":{"date-parts":[["2019",5]]},"citation-key":"jekel_similarity_2019"}}],"schema":"https://github.com/citation-style-language/schema/raw/master/csl-citation.json"} </w:instrText>
      </w:r>
      <w:r w:rsidR="00737B12">
        <w:rPr>
          <w:rStyle w:val="Hyperlink"/>
          <w:rFonts w:asciiTheme="majorHAnsi" w:hAnsiTheme="majorHAnsi" w:cstheme="majorBidi"/>
          <w:sz w:val="22"/>
          <w:szCs w:val="22"/>
        </w:rPr>
        <w:fldChar w:fldCharType="separate"/>
      </w:r>
      <w:r w:rsidR="00737B12" w:rsidRPr="00737B12">
        <w:rPr>
          <w:rFonts w:ascii="Calibri" w:hAnsi="Calibri" w:cs="Calibri"/>
          <w:sz w:val="22"/>
          <w:vertAlign w:val="superscript"/>
        </w:rPr>
        <w:t>23</w:t>
      </w:r>
      <w:r w:rsidR="00737B12">
        <w:rPr>
          <w:rStyle w:val="Hyperlink"/>
          <w:rFonts w:asciiTheme="majorHAnsi" w:hAnsiTheme="majorHAnsi" w:cstheme="majorBidi"/>
          <w:sz w:val="22"/>
          <w:szCs w:val="22"/>
        </w:rPr>
        <w:fldChar w:fldCharType="end"/>
      </w:r>
      <w:r w:rsidRPr="00DE0173">
        <w:rPr>
          <w:rFonts w:asciiTheme="majorHAnsi" w:hAnsiTheme="majorHAnsi" w:cstheme="majorBidi"/>
          <w:sz w:val="22"/>
          <w:szCs w:val="22"/>
        </w:rPr>
        <w:t xml:space="preserve">, is used to assess the mismatch between the currently observed spectrum and the target spectrum, where the target spectrum is determined by arbitrarily choosing a random set of RGB values and measuring the sensor data for the fixed, random set of RGB values. </w:t>
      </w:r>
      <w:r w:rsidR="00B30501" w:rsidRPr="00DE0173">
        <w:rPr>
          <w:rFonts w:asciiTheme="majorHAnsi" w:hAnsiTheme="majorHAnsi" w:cstheme="majorBidi"/>
          <w:sz w:val="22"/>
          <w:szCs w:val="22"/>
        </w:rPr>
        <w:t>Lower Fréchet distances correspond to better matches between the observed and target spectra (i.e. lower error).</w:t>
      </w:r>
    </w:p>
    <w:p w14:paraId="0C0E24B5" w14:textId="15A2F6D1" w:rsidR="00AA551A" w:rsidRPr="00DE0173" w:rsidRDefault="00AA551A" w:rsidP="00AD7CD1">
      <w:pPr>
        <w:rPr>
          <w:rFonts w:asciiTheme="majorHAnsi" w:hAnsiTheme="majorHAnsi" w:cstheme="majorBidi"/>
          <w:sz w:val="22"/>
          <w:szCs w:val="22"/>
        </w:rPr>
      </w:pPr>
    </w:p>
    <w:p w14:paraId="32E19A89" w14:textId="1E6276B8" w:rsidR="00AD7CD1" w:rsidRPr="00DE0173" w:rsidRDefault="00AA551A" w:rsidP="00AD7CD1">
      <w:pPr>
        <w:rPr>
          <w:rFonts w:asciiTheme="majorHAnsi" w:hAnsiTheme="majorHAnsi" w:cstheme="majorBidi"/>
          <w:sz w:val="22"/>
          <w:szCs w:val="22"/>
        </w:rPr>
      </w:pPr>
      <w:r w:rsidRPr="00DE0173">
        <w:rPr>
          <w:rFonts w:asciiTheme="majorHAnsi" w:hAnsiTheme="majorHAnsi" w:cstheme="majorBidi"/>
          <w:sz w:val="22"/>
          <w:szCs w:val="22"/>
        </w:rPr>
        <w:t>An example JSON document logged to a MongoDB database backend containing experimental data for a single run is given as follows:</w:t>
      </w:r>
    </w:p>
    <w:p w14:paraId="7929F130" w14:textId="09508F2E" w:rsidR="00AA551A" w:rsidRPr="00DE0173" w:rsidRDefault="00BD6B34" w:rsidP="00AD7CD1">
      <w:pPr>
        <w:rPr>
          <w:rFonts w:asciiTheme="majorHAnsi" w:hAnsiTheme="majorHAnsi" w:cstheme="majorBidi"/>
          <w:i/>
          <w:iCs/>
          <w:sz w:val="22"/>
          <w:szCs w:val="22"/>
        </w:rPr>
      </w:pPr>
      <w:r w:rsidRPr="00DE0173">
        <w:rPr>
          <w:rFonts w:ascii="Consolas" w:hAnsi="Consolas" w:cstheme="majorBidi"/>
          <w:noProof/>
          <w:sz w:val="22"/>
          <w:szCs w:val="22"/>
        </w:rPr>
        <mc:AlternateContent>
          <mc:Choice Requires="wps">
            <w:drawing>
              <wp:anchor distT="45720" distB="45720" distL="114300" distR="114300" simplePos="0" relativeHeight="251660288" behindDoc="0" locked="0" layoutInCell="1" allowOverlap="1" wp14:anchorId="05562438" wp14:editId="2FF6320D">
                <wp:simplePos x="0" y="0"/>
                <wp:positionH relativeFrom="column">
                  <wp:posOffset>38100</wp:posOffset>
                </wp:positionH>
                <wp:positionV relativeFrom="paragraph">
                  <wp:posOffset>290195</wp:posOffset>
                </wp:positionV>
                <wp:extent cx="5234940" cy="1404620"/>
                <wp:effectExtent l="0" t="0" r="22860" b="2413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4940" cy="1404620"/>
                        </a:xfrm>
                        <a:prstGeom prst="rect">
                          <a:avLst/>
                        </a:prstGeom>
                        <a:solidFill>
                          <a:srgbClr val="FFFFFF"/>
                        </a:solidFill>
                        <a:ln w="9525">
                          <a:solidFill>
                            <a:srgbClr val="000000"/>
                          </a:solidFill>
                          <a:miter lim="800000"/>
                          <a:headEnd/>
                          <a:tailEnd/>
                        </a:ln>
                      </wps:spPr>
                      <wps:txbx>
                        <w:txbxContent>
                          <w:p w14:paraId="791AC661" w14:textId="796DA619"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w:t>
                            </w:r>
                          </w:p>
                          <w:p w14:paraId="13396EAD"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"utc_timestamp": "2022-11-4 06:51:16",</w:t>
                            </w:r>
                          </w:p>
                          <w:p w14:paraId="1D57AB02"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"ch510": 354,</w:t>
                            </w:r>
                          </w:p>
                          <w:p w14:paraId="47481C21"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"ch620": 5671,</w:t>
                            </w:r>
                          </w:p>
                          <w:p w14:paraId="346C04D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"ch410": 188,</w:t>
                            </w:r>
                          </w:p>
                          <w:p w14:paraId="2F037B30"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"ch440": 3675,</w:t>
                            </w:r>
                          </w:p>
                          <w:p w14:paraId="33999F4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"ch583": 2756,</w:t>
                            </w:r>
                          </w:p>
                          <w:p w14:paraId="27813606"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"_input_message": {</w:t>
                            </w:r>
                          </w:p>
                          <w:p w14:paraId="230250F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"_session_id": "542e6e80-9c50-4c41-95a5-832603b96238",</w:t>
                            </w:r>
                          </w:p>
                          <w:p w14:paraId="2AE98DF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"B": 31,</w:t>
                            </w:r>
                          </w:p>
                          <w:p w14:paraId="5CF916D3"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"atime": 100,</w:t>
                            </w:r>
                          </w:p>
                          <w:p w14:paraId="5AED766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"gain": 128,</w:t>
                            </w:r>
                          </w:p>
                          <w:p w14:paraId="62E4B193"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"astep": 999,</w:t>
                            </w:r>
                          </w:p>
                          <w:p w14:paraId="7A7D31E9"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"_experiment_id": "9b50c819-db8f-476f-b601-dbe79e871a46",</w:t>
                            </w:r>
                          </w:p>
                          <w:p w14:paraId="2FF0ABD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"G": 3,</w:t>
                            </w:r>
                          </w:p>
                          <w:p w14:paraId="3EFDE645"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"integration_time": 280.78,</w:t>
                            </w:r>
                          </w:p>
                          <w:p w14:paraId="2D77CC9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"R": 41,</w:t>
                            </w:r>
                          </w:p>
                          <w:p w14:paraId="67F1A449"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
                          <w:p w14:paraId="3C386B06"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"onboard_temperature_K": 294.1085,</w:t>
                            </w:r>
                          </w:p>
                          <w:p w14:paraId="5B6E8B3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"sd_card_ready": True,</w:t>
                            </w:r>
                          </w:p>
                          <w:p w14:paraId="3AE076A2"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"ch470": 2827,</w:t>
                            </w:r>
                          </w:p>
                          <w:p w14:paraId="5033E5A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"ch550": 498,</w:t>
                            </w:r>
                          </w:p>
                          <w:p w14:paraId="71FE892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"ch670": 277,</w:t>
                            </w:r>
                          </w:p>
                          <w:p w14:paraId="4CE10B5D" w14:textId="77777777" w:rsidR="00BD6B34" w:rsidRDefault="00BD6B34" w:rsidP="00BD6B34">
                            <w:pPr>
                              <w:rPr>
                                <w:rFonts w:ascii="Consolas" w:hAnsi="Consolas" w:cstheme="majorBidi"/>
                                <w:sz w:val="22"/>
                                <w:szCs w:val="22"/>
                              </w:rPr>
                            </w:pPr>
                            <w:r w:rsidRPr="00AA551A">
                              <w:rPr>
                                <w:rFonts w:ascii="Consolas" w:hAnsi="Consolas" w:cstheme="majorBidi"/>
                                <w:sz w:val="22"/>
                                <w:szCs w:val="22"/>
                              </w:rPr>
                              <w:t>}</w:t>
                            </w:r>
                          </w:p>
                          <w:p w14:paraId="628A1F55" w14:textId="3222BB06" w:rsidR="00BD6B34" w:rsidRDefault="00BD6B34" w:rsidP="00BD6B34">
                            <w:pPr>
                              <w:jc w:val="both"/>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5562438" id="_x0000_t202" coordsize="21600,21600" o:spt="202" path="m,l,21600r21600,l21600,xe">
                <v:stroke joinstyle="miter"/>
                <v:path gradientshapeok="t" o:connecttype="rect"/>
              </v:shapetype>
              <v:shape id="Text Box 2" o:spid="_x0000_s1026" type="#_x0000_t202" style="position:absolute;margin-left:3pt;margin-top:22.85pt;width:412.2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">
                <v:textbox style="mso-fit-shape-to-text:t">
                  <w:txbxContent>
                    <w:p w14:paraId="791AC661" w14:textId="796DA619"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w:t>
                      </w:r>
                    </w:p>
                    <w:p w14:paraId="13396EAD"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proofErr w:type="gramStart"/>
                      <w:r w:rsidRPr="00AA551A">
                        <w:rPr>
                          <w:rFonts w:ascii="Consolas" w:hAnsi="Consolas" w:cstheme="majorBidi"/>
                          <w:sz w:val="22"/>
                          <w:szCs w:val="22"/>
                        </w:rPr>
                        <w:t>utc</w:t>
                      </w:r>
                      <w:proofErr w:type="gramEnd"/>
                      <w:r w:rsidRPr="00AA551A">
                        <w:rPr>
                          <w:rFonts w:ascii="Consolas" w:hAnsi="Consolas" w:cstheme="majorBidi"/>
                          <w:sz w:val="22"/>
                          <w:szCs w:val="22"/>
                        </w:rPr>
                        <w:t>_timestamp</w:t>
                      </w:r>
                      <w:proofErr w:type="spellEnd"/>
                      <w:r w:rsidRPr="00AA551A">
                        <w:rPr>
                          <w:rFonts w:ascii="Consolas" w:hAnsi="Consolas" w:cstheme="majorBidi"/>
                          <w:sz w:val="22"/>
                          <w:szCs w:val="22"/>
                        </w:rPr>
                        <w:t>": "2022-11-4 06:51:16",</w:t>
                      </w:r>
                    </w:p>
                    <w:p w14:paraId="1D57AB02"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"ch510": 354,</w:t>
                      </w:r>
                    </w:p>
                    <w:p w14:paraId="47481C21"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"ch620": 5671,</w:t>
                      </w:r>
                    </w:p>
                    <w:p w14:paraId="346C04D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"ch410": 188,</w:t>
                      </w:r>
                    </w:p>
                    <w:p w14:paraId="2F037B30"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"ch440": 3675,</w:t>
                      </w:r>
                    </w:p>
                    <w:p w14:paraId="33999F4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"ch583": 2756,</w:t>
                      </w:r>
                    </w:p>
                    <w:p w14:paraId="27813606"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w:t>
                      </w:r>
                      <w:proofErr w:type="spellStart"/>
                      <w:r w:rsidRPr="00AA551A">
                        <w:rPr>
                          <w:rFonts w:ascii="Consolas" w:hAnsi="Consolas" w:cstheme="majorBidi"/>
                          <w:sz w:val="22"/>
                          <w:szCs w:val="22"/>
                        </w:rPr>
                        <w:t>input_message</w:t>
                      </w:r>
                      <w:proofErr w:type="spellEnd"/>
                      <w:r w:rsidRPr="00AA551A">
                        <w:rPr>
                          <w:rFonts w:ascii="Consolas" w:hAnsi="Consolas" w:cstheme="majorBidi"/>
                          <w:sz w:val="22"/>
                          <w:szCs w:val="22"/>
                        </w:rPr>
                        <w:t>": {</w:t>
                      </w:r>
                    </w:p>
                    <w:p w14:paraId="230250F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w:t>
                      </w:r>
                      <w:proofErr w:type="spellStart"/>
                      <w:r w:rsidRPr="00AA551A">
                        <w:rPr>
                          <w:rFonts w:ascii="Consolas" w:hAnsi="Consolas" w:cstheme="majorBidi"/>
                          <w:sz w:val="22"/>
                          <w:szCs w:val="22"/>
                        </w:rPr>
                        <w:t>session_id</w:t>
                      </w:r>
                      <w:proofErr w:type="spellEnd"/>
                      <w:r w:rsidRPr="00AA551A">
                        <w:rPr>
                          <w:rFonts w:ascii="Consolas" w:hAnsi="Consolas" w:cstheme="majorBidi"/>
                          <w:sz w:val="22"/>
                          <w:szCs w:val="22"/>
                        </w:rPr>
                        <w:t>": "542e6e80-9c50-4c41-95a5-832603b96238",</w:t>
                      </w:r>
                    </w:p>
                    <w:p w14:paraId="2AE98DF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"B": 31,</w:t>
                      </w:r>
                    </w:p>
                    <w:p w14:paraId="5CF916D3"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r w:rsidRPr="00AA551A">
                        <w:rPr>
                          <w:rFonts w:ascii="Consolas" w:hAnsi="Consolas" w:cstheme="majorBidi"/>
                          <w:sz w:val="22"/>
                          <w:szCs w:val="22"/>
                        </w:rPr>
                        <w:t>atime</w:t>
                      </w:r>
                      <w:proofErr w:type="spellEnd"/>
                      <w:r w:rsidRPr="00AA551A">
                        <w:rPr>
                          <w:rFonts w:ascii="Consolas" w:hAnsi="Consolas" w:cstheme="majorBidi"/>
                          <w:sz w:val="22"/>
                          <w:szCs w:val="22"/>
                        </w:rPr>
                        <w:t>": 100,</w:t>
                      </w:r>
                    </w:p>
                    <w:p w14:paraId="5AED766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"gain": 128,</w:t>
                      </w:r>
                    </w:p>
                    <w:p w14:paraId="62E4B193"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r w:rsidRPr="00AA551A">
                        <w:rPr>
                          <w:rFonts w:ascii="Consolas" w:hAnsi="Consolas" w:cstheme="majorBidi"/>
                          <w:sz w:val="22"/>
                          <w:szCs w:val="22"/>
                        </w:rPr>
                        <w:t>astep</w:t>
                      </w:r>
                      <w:proofErr w:type="spellEnd"/>
                      <w:r w:rsidRPr="00AA551A">
                        <w:rPr>
                          <w:rFonts w:ascii="Consolas" w:hAnsi="Consolas" w:cstheme="majorBidi"/>
                          <w:sz w:val="22"/>
                          <w:szCs w:val="22"/>
                        </w:rPr>
                        <w:t>": 999,</w:t>
                      </w:r>
                    </w:p>
                    <w:p w14:paraId="7A7D31E9"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w:t>
                      </w:r>
                      <w:proofErr w:type="spellStart"/>
                      <w:r w:rsidRPr="00AA551A">
                        <w:rPr>
                          <w:rFonts w:ascii="Consolas" w:hAnsi="Consolas" w:cstheme="majorBidi"/>
                          <w:sz w:val="22"/>
                          <w:szCs w:val="22"/>
                        </w:rPr>
                        <w:t>experiment_id</w:t>
                      </w:r>
                      <w:proofErr w:type="spellEnd"/>
                      <w:r w:rsidRPr="00AA551A">
                        <w:rPr>
                          <w:rFonts w:ascii="Consolas" w:hAnsi="Consolas" w:cstheme="majorBidi"/>
                          <w:sz w:val="22"/>
                          <w:szCs w:val="22"/>
                        </w:rPr>
                        <w:t>": "9b50c819-db8f-476f-b601-dbe79e871a46",</w:t>
                      </w:r>
                    </w:p>
                    <w:p w14:paraId="2FF0ABD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"G": 3,</w:t>
                      </w:r>
                    </w:p>
                    <w:p w14:paraId="3EFDE645"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proofErr w:type="gramStart"/>
                      <w:r w:rsidRPr="00AA551A">
                        <w:rPr>
                          <w:rFonts w:ascii="Consolas" w:hAnsi="Consolas" w:cstheme="majorBidi"/>
                          <w:sz w:val="22"/>
                          <w:szCs w:val="22"/>
                        </w:rPr>
                        <w:t>integration</w:t>
                      </w:r>
                      <w:proofErr w:type="gramEnd"/>
                      <w:r w:rsidRPr="00AA551A">
                        <w:rPr>
                          <w:rFonts w:ascii="Consolas" w:hAnsi="Consolas" w:cstheme="majorBidi"/>
                          <w:sz w:val="22"/>
                          <w:szCs w:val="22"/>
                        </w:rPr>
                        <w:t>_time</w:t>
                      </w:r>
                      <w:proofErr w:type="spellEnd"/>
                      <w:r w:rsidRPr="00AA551A">
                        <w:rPr>
                          <w:rFonts w:ascii="Consolas" w:hAnsi="Consolas" w:cstheme="majorBidi"/>
                          <w:sz w:val="22"/>
                          <w:szCs w:val="22"/>
                        </w:rPr>
                        <w:t>": 280.78,</w:t>
                      </w:r>
                    </w:p>
                    <w:p w14:paraId="2D77CC9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"R": 41,</w:t>
                      </w:r>
                    </w:p>
                    <w:p w14:paraId="67F1A449"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
                    <w:p w14:paraId="3C386B06"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proofErr w:type="gramStart"/>
                      <w:r w:rsidRPr="00AA551A">
                        <w:rPr>
                          <w:rFonts w:ascii="Consolas" w:hAnsi="Consolas" w:cstheme="majorBidi"/>
                          <w:sz w:val="22"/>
                          <w:szCs w:val="22"/>
                        </w:rPr>
                        <w:t>onboard</w:t>
                      </w:r>
                      <w:proofErr w:type="gramEnd"/>
                      <w:r w:rsidRPr="00AA551A">
                        <w:rPr>
                          <w:rFonts w:ascii="Consolas" w:hAnsi="Consolas" w:cstheme="majorBidi"/>
                          <w:sz w:val="22"/>
                          <w:szCs w:val="22"/>
                        </w:rPr>
                        <w:t>_temperature_K</w:t>
                      </w:r>
                      <w:proofErr w:type="spellEnd"/>
                      <w:r w:rsidRPr="00AA551A">
                        <w:rPr>
                          <w:rFonts w:ascii="Consolas" w:hAnsi="Consolas" w:cstheme="majorBidi"/>
                          <w:sz w:val="22"/>
                          <w:szCs w:val="22"/>
                        </w:rPr>
                        <w:t>": 294.1085,</w:t>
                      </w:r>
                    </w:p>
                    <w:p w14:paraId="5B6E8B3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proofErr w:type="gramStart"/>
                      <w:r w:rsidRPr="00AA551A">
                        <w:rPr>
                          <w:rFonts w:ascii="Consolas" w:hAnsi="Consolas" w:cstheme="majorBidi"/>
                          <w:sz w:val="22"/>
                          <w:szCs w:val="22"/>
                        </w:rPr>
                        <w:t>sd</w:t>
                      </w:r>
                      <w:proofErr w:type="gramEnd"/>
                      <w:r w:rsidRPr="00AA551A">
                        <w:rPr>
                          <w:rFonts w:ascii="Consolas" w:hAnsi="Consolas" w:cstheme="majorBidi"/>
                          <w:sz w:val="22"/>
                          <w:szCs w:val="22"/>
                        </w:rPr>
                        <w:t>_card_ready</w:t>
                      </w:r>
                      <w:proofErr w:type="spellEnd"/>
                      <w:r w:rsidRPr="00AA551A">
                        <w:rPr>
                          <w:rFonts w:ascii="Consolas" w:hAnsi="Consolas" w:cstheme="majorBidi"/>
                          <w:sz w:val="22"/>
                          <w:szCs w:val="22"/>
                        </w:rPr>
                        <w:t>": True,</w:t>
                      </w:r>
                    </w:p>
                    <w:p w14:paraId="3AE076A2"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"ch470": 2827,</w:t>
                      </w:r>
                    </w:p>
                    <w:p w14:paraId="5033E5A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"ch550": 498,</w:t>
                      </w:r>
                    </w:p>
                    <w:p w14:paraId="71FE892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"ch670": 277,</w:t>
                      </w:r>
                    </w:p>
                    <w:p w14:paraId="4CE10B5D" w14:textId="77777777" w:rsidR="00BD6B34" w:rsidRDefault="00BD6B34" w:rsidP="00BD6B34">
                      <w:pPr>
                        <w:rPr>
                          <w:rFonts w:ascii="Consolas" w:hAnsi="Consolas" w:cstheme="majorBidi"/>
                          <w:sz w:val="22"/>
                          <w:szCs w:val="22"/>
                        </w:rPr>
                      </w:pPr>
                      <w:r w:rsidRPr="00AA551A">
                        <w:rPr>
                          <w:rFonts w:ascii="Consolas" w:hAnsi="Consolas" w:cstheme="majorBidi"/>
                          <w:sz w:val="22"/>
                          <w:szCs w:val="22"/>
                        </w:rPr>
                        <w:t>}</w:t>
                      </w:r>
                    </w:p>
                    <w:p w14:paraId="628A1F55" w14:textId="3222BB06" w:rsidR="00BD6B34" w:rsidRDefault="00BD6B34" w:rsidP="00BD6B34">
                      <w:pPr>
                        <w:jc w:val="both"/>
                      </w:pPr>
                    </w:p>
                  </w:txbxContent>
                </v:textbox>
                <w10:wrap type="topAndBottom"/>
              </v:shape>
            </w:pict>
          </mc:Fallback>
        </mc:AlternateContent>
      </w:r>
    </w:p>
    <w:p w14:paraId="7F74525A" w14:textId="77777777" w:rsidR="00BD6B34" w:rsidRPr="00DE0173" w:rsidRDefault="00BD6B34" w:rsidP="00AA551A">
      <w:pPr>
        <w:rPr>
          <w:rFonts w:ascii="Consolas" w:hAnsi="Consolas" w:cstheme="majorBidi"/>
          <w:sz w:val="22"/>
          <w:szCs w:val="22"/>
        </w:rPr>
      </w:pPr>
    </w:p>
    <w:p w14:paraId="65616468" w14:textId="44111666" w:rsidR="00AA551A" w:rsidRPr="00DE0173" w:rsidRDefault="00AA551A" w:rsidP="00AA551A">
      <w:pPr>
        <w:rPr>
          <w:rFonts w:asciiTheme="majorHAnsi" w:hAnsiTheme="majorHAnsi" w:cstheme="majorHAnsi"/>
          <w:sz w:val="22"/>
          <w:szCs w:val="22"/>
        </w:rPr>
      </w:pPr>
      <w:r w:rsidRPr="00DE0173">
        <w:rPr>
          <w:rFonts w:asciiTheme="majorHAnsi" w:hAnsiTheme="majorHAnsi" w:cstheme="majorHAnsi"/>
          <w:sz w:val="22"/>
          <w:szCs w:val="22"/>
        </w:rPr>
        <w:t xml:space="preserve">The experimental parameters for two JSON documents are given in </w:t>
      </w: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_Ref121149682 \h </w:instrText>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r>
      <w:r w:rsidRPr="00DE0173">
        <w:rPr>
          <w:rFonts w:asciiTheme="majorHAnsi" w:hAnsiTheme="majorHAnsi" w:cstheme="majorHAnsi"/>
          <w:sz w:val="22"/>
          <w:szCs w:val="22"/>
        </w:rPr>
        <w:fldChar w:fldCharType="separate"/>
      </w:r>
      <w:r w:rsidR="00BF30F7" w:rsidRPr="00DE0173">
        <w:t xml:space="preserve">Table </w:t>
      </w:r>
      <w:r w:rsidR="00BF30F7">
        <w:rPr>
          <w:noProof/>
        </w:rPr>
        <w:t>1</w:t>
      </w:r>
      <w:r w:rsidRPr="00DE0173">
        <w:rPr>
          <w:rFonts w:asciiTheme="majorHAnsi" w:hAnsiTheme="majorHAnsi" w:cstheme="majorHAnsi"/>
          <w:sz w:val="22"/>
          <w:szCs w:val="22"/>
        </w:rPr>
        <w:fldChar w:fldCharType="end"/>
      </w:r>
      <w:r w:rsidRPr="00DE0173">
        <w:rPr>
          <w:rFonts w:asciiTheme="majorHAnsi" w:hAnsiTheme="majorHAnsi" w:cstheme="majorHAnsi"/>
          <w:sz w:val="22"/>
          <w:szCs w:val="22"/>
        </w:rPr>
        <w:t>.</w:t>
      </w:r>
    </w:p>
    <w:p w14:paraId="0D91BF7F" w14:textId="77777777" w:rsidR="00AA551A" w:rsidRPr="00DE0173" w:rsidRDefault="00AA551A" w:rsidP="00AD7CD1"/>
    <w:p w14:paraId="2C68148C" w14:textId="664C148F" w:rsidR="00AD7CD1" w:rsidRPr="00DE0173" w:rsidRDefault="00AD7CD1" w:rsidP="00AD7CD1">
      <w:pPr>
        <w:pStyle w:val="Caption"/>
        <w:keepNext/>
      </w:pPr>
      <w:bookmarkStart w:id="45" w:name="_Ref121149682"/>
      <w:r w:rsidRPr="00DE0173">
        <w:t xml:space="preserve">Table </w:t>
      </w:r>
      <w:r w:rsidR="00077ACC">
        <w:fldChar w:fldCharType="begin"/>
      </w:r>
      <w:r w:rsidR="00077ACC">
        <w:instrText xml:space="preserve"> SEQ Table \* ARABIC </w:instrText>
      </w:r>
      <w:r w:rsidR="00077ACC">
        <w:fldChar w:fldCharType="separate"/>
      </w:r>
      <w:r w:rsidR="00BF30F7">
        <w:rPr>
          <w:noProof/>
        </w:rPr>
        <w:t>1</w:t>
      </w:r>
      <w:r w:rsidR="00077ACC">
        <w:rPr>
          <w:noProof/>
        </w:rPr>
        <w:fldChar w:fldCharType="end"/>
      </w:r>
      <w:bookmarkEnd w:id="45"/>
      <w:r w:rsidRPr="00DE0173">
        <w:t xml:space="preserve">. Example of data obtained from two experiments. The LED parameters are red (R), green (G), blue (B). The sensor settings are atime, gain, astep (affects integration time and intensity). The measured output values are of the form “ch###” where the three digit number corresponds to the full-width half-max (FWHM) wavelength being measured. </w:t>
      </w:r>
    </w:p>
    <w:tbl>
      <w:tblPr>
        <w:tblStyle w:val="TableGrid"/>
        <w:tblW w:w="9585" w:type="dxa"/>
        <w:tblLayout w:type="fixed"/>
        <w:tblLook w:val="04A0" w:firstRow="1" w:lastRow="0" w:firstColumn="1" w:lastColumn="0" w:noHBand="0" w:noVBand="1"/>
      </w:tblPr>
      <w:tblGrid>
        <w:gridCol w:w="973"/>
        <w:gridCol w:w="1473"/>
        <w:gridCol w:w="448"/>
        <w:gridCol w:w="389"/>
        <w:gridCol w:w="448"/>
        <w:gridCol w:w="512"/>
        <w:gridCol w:w="575"/>
        <w:gridCol w:w="495"/>
        <w:gridCol w:w="534"/>
        <w:gridCol w:w="534"/>
        <w:gridCol w:w="534"/>
        <w:gridCol w:w="534"/>
        <w:gridCol w:w="534"/>
        <w:gridCol w:w="534"/>
        <w:gridCol w:w="534"/>
        <w:gridCol w:w="534"/>
      </w:tblGrid>
      <w:tr w:rsidR="00AD7CD1" w:rsidRPr="00DE0173" w14:paraId="203E6E1C" w14:textId="77777777" w:rsidTr="00D935D3">
        <w:trPr>
          <w:trHeight w:val="147"/>
        </w:trPr>
        <w:tc>
          <w:tcPr>
            <w:tcW w:w="973" w:type="dxa"/>
            <w:noWrap/>
            <w:hideMark/>
          </w:tcPr>
          <w:p w14:paraId="17758063" w14:textId="77777777" w:rsidR="00AD7CD1" w:rsidRPr="00DE0173" w:rsidRDefault="00AD7CD1">
            <w:pPr>
              <w:rPr>
                <w:b/>
                <w:bCs/>
                <w:sz w:val="14"/>
                <w:szCs w:val="14"/>
              </w:rPr>
            </w:pPr>
            <w:r w:rsidRPr="00DE0173">
              <w:rPr>
                <w:b/>
                <w:bCs/>
                <w:sz w:val="14"/>
                <w:szCs w:val="14"/>
              </w:rPr>
              <w:t>utc_timestamp</w:t>
            </w:r>
          </w:p>
        </w:tc>
        <w:tc>
          <w:tcPr>
            <w:tcW w:w="1473" w:type="dxa"/>
            <w:noWrap/>
            <w:hideMark/>
          </w:tcPr>
          <w:p w14:paraId="11CB265E" w14:textId="77777777" w:rsidR="00AD7CD1" w:rsidRPr="00DE0173" w:rsidRDefault="00AD7CD1">
            <w:pPr>
              <w:rPr>
                <w:b/>
                <w:bCs/>
                <w:sz w:val="14"/>
                <w:szCs w:val="14"/>
              </w:rPr>
            </w:pPr>
            <w:r w:rsidRPr="00DE0173">
              <w:rPr>
                <w:b/>
                <w:bCs/>
                <w:sz w:val="14"/>
                <w:szCs w:val="14"/>
              </w:rPr>
              <w:t>onboard_temperature_K</w:t>
            </w:r>
          </w:p>
        </w:tc>
        <w:tc>
          <w:tcPr>
            <w:tcW w:w="448" w:type="dxa"/>
            <w:noWrap/>
            <w:hideMark/>
          </w:tcPr>
          <w:p w14:paraId="398B93CE" w14:textId="77777777" w:rsidR="00AD7CD1" w:rsidRPr="00DE0173" w:rsidRDefault="00AD7CD1">
            <w:pPr>
              <w:rPr>
                <w:b/>
                <w:bCs/>
                <w:sz w:val="14"/>
                <w:szCs w:val="14"/>
              </w:rPr>
            </w:pPr>
            <w:r w:rsidRPr="00DE0173">
              <w:rPr>
                <w:b/>
                <w:bCs/>
                <w:sz w:val="14"/>
                <w:szCs w:val="14"/>
              </w:rPr>
              <w:t>R</w:t>
            </w:r>
          </w:p>
        </w:tc>
        <w:tc>
          <w:tcPr>
            <w:tcW w:w="389" w:type="dxa"/>
            <w:noWrap/>
            <w:hideMark/>
          </w:tcPr>
          <w:p w14:paraId="3AB20D65" w14:textId="77777777" w:rsidR="00AD7CD1" w:rsidRPr="00DE0173" w:rsidRDefault="00AD7CD1">
            <w:pPr>
              <w:rPr>
                <w:b/>
                <w:bCs/>
                <w:sz w:val="14"/>
                <w:szCs w:val="14"/>
              </w:rPr>
            </w:pPr>
            <w:r w:rsidRPr="00DE0173">
              <w:rPr>
                <w:b/>
                <w:bCs/>
                <w:sz w:val="14"/>
                <w:szCs w:val="14"/>
              </w:rPr>
              <w:t>G</w:t>
            </w:r>
          </w:p>
        </w:tc>
        <w:tc>
          <w:tcPr>
            <w:tcW w:w="448" w:type="dxa"/>
            <w:noWrap/>
            <w:hideMark/>
          </w:tcPr>
          <w:p w14:paraId="5BB8A113" w14:textId="77777777" w:rsidR="00AD7CD1" w:rsidRPr="00DE0173" w:rsidRDefault="00AD7CD1">
            <w:pPr>
              <w:rPr>
                <w:b/>
                <w:bCs/>
                <w:sz w:val="14"/>
                <w:szCs w:val="14"/>
              </w:rPr>
            </w:pPr>
            <w:r w:rsidRPr="00DE0173">
              <w:rPr>
                <w:b/>
                <w:bCs/>
                <w:sz w:val="14"/>
                <w:szCs w:val="14"/>
              </w:rPr>
              <w:t>B</w:t>
            </w:r>
          </w:p>
        </w:tc>
        <w:tc>
          <w:tcPr>
            <w:tcW w:w="512" w:type="dxa"/>
            <w:noWrap/>
            <w:hideMark/>
          </w:tcPr>
          <w:p w14:paraId="55083762" w14:textId="77777777" w:rsidR="00AD7CD1" w:rsidRPr="00DE0173" w:rsidRDefault="00AD7CD1">
            <w:pPr>
              <w:rPr>
                <w:b/>
                <w:bCs/>
                <w:sz w:val="14"/>
                <w:szCs w:val="14"/>
              </w:rPr>
            </w:pPr>
            <w:r w:rsidRPr="00DE0173">
              <w:rPr>
                <w:b/>
                <w:bCs/>
                <w:sz w:val="14"/>
                <w:szCs w:val="14"/>
              </w:rPr>
              <w:t>atime</w:t>
            </w:r>
          </w:p>
        </w:tc>
        <w:tc>
          <w:tcPr>
            <w:tcW w:w="575" w:type="dxa"/>
            <w:noWrap/>
            <w:hideMark/>
          </w:tcPr>
          <w:p w14:paraId="37419081" w14:textId="77777777" w:rsidR="00AD7CD1" w:rsidRPr="00DE0173" w:rsidRDefault="00AD7CD1">
            <w:pPr>
              <w:rPr>
                <w:b/>
                <w:bCs/>
                <w:sz w:val="14"/>
                <w:szCs w:val="14"/>
              </w:rPr>
            </w:pPr>
            <w:r w:rsidRPr="00DE0173">
              <w:rPr>
                <w:b/>
                <w:bCs/>
                <w:sz w:val="14"/>
                <w:szCs w:val="14"/>
              </w:rPr>
              <w:t>gain</w:t>
            </w:r>
          </w:p>
        </w:tc>
        <w:tc>
          <w:tcPr>
            <w:tcW w:w="495" w:type="dxa"/>
            <w:noWrap/>
            <w:hideMark/>
          </w:tcPr>
          <w:p w14:paraId="69517FE6" w14:textId="77777777" w:rsidR="00AD7CD1" w:rsidRPr="00DE0173" w:rsidRDefault="00AD7CD1">
            <w:pPr>
              <w:rPr>
                <w:b/>
                <w:bCs/>
                <w:sz w:val="14"/>
                <w:szCs w:val="14"/>
              </w:rPr>
            </w:pPr>
            <w:r w:rsidRPr="00DE0173">
              <w:rPr>
                <w:b/>
                <w:bCs/>
                <w:sz w:val="14"/>
                <w:szCs w:val="14"/>
              </w:rPr>
              <w:t>astep</w:t>
            </w:r>
          </w:p>
        </w:tc>
        <w:tc>
          <w:tcPr>
            <w:tcW w:w="534" w:type="dxa"/>
            <w:noWrap/>
            <w:hideMark/>
          </w:tcPr>
          <w:p w14:paraId="76A48EFE" w14:textId="77777777" w:rsidR="00AD7CD1" w:rsidRPr="00DE0173" w:rsidRDefault="00AD7CD1">
            <w:pPr>
              <w:rPr>
                <w:b/>
                <w:bCs/>
                <w:sz w:val="14"/>
                <w:szCs w:val="14"/>
              </w:rPr>
            </w:pPr>
            <w:r w:rsidRPr="00DE0173">
              <w:rPr>
                <w:b/>
                <w:bCs/>
                <w:sz w:val="14"/>
                <w:szCs w:val="14"/>
              </w:rPr>
              <w:t>ch410</w:t>
            </w:r>
          </w:p>
        </w:tc>
        <w:tc>
          <w:tcPr>
            <w:tcW w:w="534" w:type="dxa"/>
            <w:noWrap/>
            <w:hideMark/>
          </w:tcPr>
          <w:p w14:paraId="220E8A74" w14:textId="77777777" w:rsidR="00AD7CD1" w:rsidRPr="00DE0173" w:rsidRDefault="00AD7CD1">
            <w:pPr>
              <w:rPr>
                <w:b/>
                <w:bCs/>
                <w:sz w:val="14"/>
                <w:szCs w:val="14"/>
              </w:rPr>
            </w:pPr>
            <w:r w:rsidRPr="00DE0173">
              <w:rPr>
                <w:b/>
                <w:bCs/>
                <w:sz w:val="14"/>
                <w:szCs w:val="14"/>
              </w:rPr>
              <w:t>ch440</w:t>
            </w:r>
          </w:p>
        </w:tc>
        <w:tc>
          <w:tcPr>
            <w:tcW w:w="534" w:type="dxa"/>
            <w:noWrap/>
            <w:hideMark/>
          </w:tcPr>
          <w:p w14:paraId="22E25870" w14:textId="77777777" w:rsidR="00AD7CD1" w:rsidRPr="00DE0173" w:rsidRDefault="00AD7CD1">
            <w:pPr>
              <w:rPr>
                <w:b/>
                <w:bCs/>
                <w:sz w:val="14"/>
                <w:szCs w:val="14"/>
              </w:rPr>
            </w:pPr>
            <w:r w:rsidRPr="00DE0173">
              <w:rPr>
                <w:b/>
                <w:bCs/>
                <w:sz w:val="14"/>
                <w:szCs w:val="14"/>
              </w:rPr>
              <w:t>ch470</w:t>
            </w:r>
          </w:p>
        </w:tc>
        <w:tc>
          <w:tcPr>
            <w:tcW w:w="534" w:type="dxa"/>
            <w:noWrap/>
            <w:hideMark/>
          </w:tcPr>
          <w:p w14:paraId="6067816D" w14:textId="77777777" w:rsidR="00AD7CD1" w:rsidRPr="00DE0173" w:rsidRDefault="00AD7CD1">
            <w:pPr>
              <w:rPr>
                <w:b/>
                <w:bCs/>
                <w:sz w:val="14"/>
                <w:szCs w:val="14"/>
              </w:rPr>
            </w:pPr>
            <w:r w:rsidRPr="00DE0173">
              <w:rPr>
                <w:b/>
                <w:bCs/>
                <w:sz w:val="14"/>
                <w:szCs w:val="14"/>
              </w:rPr>
              <w:t>ch510</w:t>
            </w:r>
          </w:p>
        </w:tc>
        <w:tc>
          <w:tcPr>
            <w:tcW w:w="534" w:type="dxa"/>
            <w:noWrap/>
            <w:hideMark/>
          </w:tcPr>
          <w:p w14:paraId="7DDD0A09" w14:textId="77777777" w:rsidR="00AD7CD1" w:rsidRPr="00DE0173" w:rsidRDefault="00AD7CD1">
            <w:pPr>
              <w:rPr>
                <w:b/>
                <w:bCs/>
                <w:sz w:val="14"/>
                <w:szCs w:val="14"/>
              </w:rPr>
            </w:pPr>
            <w:r w:rsidRPr="00DE0173">
              <w:rPr>
                <w:b/>
                <w:bCs/>
                <w:sz w:val="14"/>
                <w:szCs w:val="14"/>
              </w:rPr>
              <w:t>ch550</w:t>
            </w:r>
          </w:p>
        </w:tc>
        <w:tc>
          <w:tcPr>
            <w:tcW w:w="534" w:type="dxa"/>
            <w:noWrap/>
            <w:hideMark/>
          </w:tcPr>
          <w:p w14:paraId="23D6FA80" w14:textId="77777777" w:rsidR="00AD7CD1" w:rsidRPr="00DE0173" w:rsidRDefault="00AD7CD1">
            <w:pPr>
              <w:rPr>
                <w:b/>
                <w:bCs/>
                <w:sz w:val="14"/>
                <w:szCs w:val="14"/>
              </w:rPr>
            </w:pPr>
            <w:r w:rsidRPr="00DE0173">
              <w:rPr>
                <w:b/>
                <w:bCs/>
                <w:sz w:val="14"/>
                <w:szCs w:val="14"/>
              </w:rPr>
              <w:t>ch583</w:t>
            </w:r>
          </w:p>
        </w:tc>
        <w:tc>
          <w:tcPr>
            <w:tcW w:w="534" w:type="dxa"/>
            <w:noWrap/>
            <w:hideMark/>
          </w:tcPr>
          <w:p w14:paraId="0954C477" w14:textId="77777777" w:rsidR="00AD7CD1" w:rsidRPr="00DE0173" w:rsidRDefault="00AD7CD1">
            <w:pPr>
              <w:rPr>
                <w:b/>
                <w:bCs/>
                <w:sz w:val="14"/>
                <w:szCs w:val="14"/>
              </w:rPr>
            </w:pPr>
            <w:r w:rsidRPr="00DE0173">
              <w:rPr>
                <w:b/>
                <w:bCs/>
                <w:sz w:val="14"/>
                <w:szCs w:val="14"/>
              </w:rPr>
              <w:t>ch620</w:t>
            </w:r>
          </w:p>
        </w:tc>
        <w:tc>
          <w:tcPr>
            <w:tcW w:w="534" w:type="dxa"/>
            <w:noWrap/>
            <w:hideMark/>
          </w:tcPr>
          <w:p w14:paraId="1401B30B" w14:textId="77777777" w:rsidR="00AD7CD1" w:rsidRPr="00DE0173" w:rsidRDefault="00AD7CD1">
            <w:pPr>
              <w:rPr>
                <w:b/>
                <w:bCs/>
                <w:sz w:val="14"/>
                <w:szCs w:val="14"/>
              </w:rPr>
            </w:pPr>
            <w:r w:rsidRPr="00DE0173">
              <w:rPr>
                <w:b/>
                <w:bCs/>
                <w:sz w:val="14"/>
                <w:szCs w:val="14"/>
              </w:rPr>
              <w:t>ch670</w:t>
            </w:r>
          </w:p>
        </w:tc>
      </w:tr>
      <w:tr w:rsidR="00AD7CD1" w:rsidRPr="00DE0173" w14:paraId="1C6B6188" w14:textId="77777777" w:rsidTr="00D935D3">
        <w:trPr>
          <w:trHeight w:val="147"/>
        </w:trPr>
        <w:tc>
          <w:tcPr>
            <w:tcW w:w="973" w:type="dxa"/>
            <w:noWrap/>
            <w:hideMark/>
          </w:tcPr>
          <w:p w14:paraId="1612FC18" w14:textId="77777777" w:rsidR="00AD7CD1" w:rsidRPr="00DE0173" w:rsidRDefault="00AD7CD1" w:rsidP="00AD7CD1">
            <w:pPr>
              <w:rPr>
                <w:sz w:val="14"/>
                <w:szCs w:val="14"/>
              </w:rPr>
            </w:pPr>
            <w:r w:rsidRPr="00DE0173">
              <w:rPr>
                <w:sz w:val="14"/>
                <w:szCs w:val="14"/>
              </w:rPr>
              <w:t>11/4/2022 6:40</w:t>
            </w:r>
          </w:p>
        </w:tc>
        <w:tc>
          <w:tcPr>
            <w:tcW w:w="1473" w:type="dxa"/>
            <w:noWrap/>
            <w:hideMark/>
          </w:tcPr>
          <w:p w14:paraId="715DE8FA" w14:textId="77777777" w:rsidR="00AD7CD1" w:rsidRPr="00DE0173" w:rsidRDefault="00AD7CD1" w:rsidP="00AD7CD1">
            <w:pPr>
              <w:rPr>
                <w:sz w:val="14"/>
                <w:szCs w:val="14"/>
              </w:rPr>
            </w:pPr>
            <w:r w:rsidRPr="00DE0173">
              <w:rPr>
                <w:sz w:val="14"/>
                <w:szCs w:val="14"/>
              </w:rPr>
              <w:t>292.7041</w:t>
            </w:r>
          </w:p>
        </w:tc>
        <w:tc>
          <w:tcPr>
            <w:tcW w:w="448" w:type="dxa"/>
            <w:noWrap/>
            <w:hideMark/>
          </w:tcPr>
          <w:p w14:paraId="3ABFAADE" w14:textId="77777777" w:rsidR="00AD7CD1" w:rsidRPr="00DE0173" w:rsidRDefault="00AD7CD1" w:rsidP="00AD7CD1">
            <w:pPr>
              <w:rPr>
                <w:sz w:val="14"/>
                <w:szCs w:val="14"/>
              </w:rPr>
            </w:pPr>
            <w:r w:rsidRPr="00DE0173">
              <w:rPr>
                <w:sz w:val="14"/>
                <w:szCs w:val="14"/>
              </w:rPr>
              <w:t>41</w:t>
            </w:r>
          </w:p>
        </w:tc>
        <w:tc>
          <w:tcPr>
            <w:tcW w:w="389" w:type="dxa"/>
            <w:noWrap/>
            <w:hideMark/>
          </w:tcPr>
          <w:p w14:paraId="660ADDCA" w14:textId="77777777" w:rsidR="00AD7CD1" w:rsidRPr="00DE0173" w:rsidRDefault="00AD7CD1" w:rsidP="00AD7CD1">
            <w:pPr>
              <w:rPr>
                <w:sz w:val="14"/>
                <w:szCs w:val="14"/>
              </w:rPr>
            </w:pPr>
            <w:r w:rsidRPr="00DE0173">
              <w:rPr>
                <w:sz w:val="14"/>
                <w:szCs w:val="14"/>
              </w:rPr>
              <w:t>3</w:t>
            </w:r>
          </w:p>
        </w:tc>
        <w:tc>
          <w:tcPr>
            <w:tcW w:w="448" w:type="dxa"/>
            <w:noWrap/>
            <w:hideMark/>
          </w:tcPr>
          <w:p w14:paraId="49EB71BD" w14:textId="77777777" w:rsidR="00AD7CD1" w:rsidRPr="00DE0173" w:rsidRDefault="00AD7CD1" w:rsidP="00AD7CD1">
            <w:pPr>
              <w:rPr>
                <w:sz w:val="14"/>
                <w:szCs w:val="14"/>
              </w:rPr>
            </w:pPr>
            <w:r w:rsidRPr="00DE0173">
              <w:rPr>
                <w:sz w:val="14"/>
                <w:szCs w:val="14"/>
              </w:rPr>
              <w:t>31</w:t>
            </w:r>
          </w:p>
        </w:tc>
        <w:tc>
          <w:tcPr>
            <w:tcW w:w="512" w:type="dxa"/>
            <w:noWrap/>
            <w:hideMark/>
          </w:tcPr>
          <w:p w14:paraId="687733F4" w14:textId="77777777" w:rsidR="00AD7CD1" w:rsidRPr="00DE0173" w:rsidRDefault="00AD7CD1" w:rsidP="00AD7CD1">
            <w:pPr>
              <w:rPr>
                <w:sz w:val="14"/>
                <w:szCs w:val="14"/>
              </w:rPr>
            </w:pPr>
            <w:r w:rsidRPr="00DE0173">
              <w:rPr>
                <w:sz w:val="14"/>
                <w:szCs w:val="14"/>
              </w:rPr>
              <w:t>100</w:t>
            </w:r>
          </w:p>
        </w:tc>
        <w:tc>
          <w:tcPr>
            <w:tcW w:w="575" w:type="dxa"/>
            <w:noWrap/>
            <w:hideMark/>
          </w:tcPr>
          <w:p w14:paraId="4010FEBE" w14:textId="77777777" w:rsidR="00AD7CD1" w:rsidRPr="00DE0173" w:rsidRDefault="00AD7CD1" w:rsidP="00AD7CD1">
            <w:pPr>
              <w:rPr>
                <w:sz w:val="14"/>
                <w:szCs w:val="14"/>
              </w:rPr>
            </w:pPr>
            <w:r w:rsidRPr="00DE0173">
              <w:rPr>
                <w:sz w:val="14"/>
                <w:szCs w:val="14"/>
              </w:rPr>
              <w:t>128</w:t>
            </w:r>
          </w:p>
        </w:tc>
        <w:tc>
          <w:tcPr>
            <w:tcW w:w="495" w:type="dxa"/>
            <w:noWrap/>
            <w:hideMark/>
          </w:tcPr>
          <w:p w14:paraId="67099676" w14:textId="77777777" w:rsidR="00AD7CD1" w:rsidRPr="00DE0173" w:rsidRDefault="00AD7CD1" w:rsidP="00AD7CD1">
            <w:pPr>
              <w:rPr>
                <w:sz w:val="14"/>
                <w:szCs w:val="14"/>
              </w:rPr>
            </w:pPr>
            <w:r w:rsidRPr="00DE0173">
              <w:rPr>
                <w:sz w:val="14"/>
                <w:szCs w:val="14"/>
              </w:rPr>
              <w:t>999</w:t>
            </w:r>
          </w:p>
        </w:tc>
        <w:tc>
          <w:tcPr>
            <w:tcW w:w="534" w:type="dxa"/>
            <w:noWrap/>
            <w:hideMark/>
          </w:tcPr>
          <w:p w14:paraId="75DE2C18" w14:textId="77777777" w:rsidR="00AD7CD1" w:rsidRPr="00DE0173" w:rsidRDefault="00AD7CD1" w:rsidP="00AD7CD1">
            <w:pPr>
              <w:rPr>
                <w:sz w:val="14"/>
                <w:szCs w:val="14"/>
              </w:rPr>
            </w:pPr>
            <w:r w:rsidRPr="00DE0173">
              <w:rPr>
                <w:sz w:val="14"/>
                <w:szCs w:val="14"/>
              </w:rPr>
              <w:t>188</w:t>
            </w:r>
          </w:p>
        </w:tc>
        <w:tc>
          <w:tcPr>
            <w:tcW w:w="534" w:type="dxa"/>
            <w:noWrap/>
            <w:hideMark/>
          </w:tcPr>
          <w:p w14:paraId="674E7EE4" w14:textId="77777777" w:rsidR="00AD7CD1" w:rsidRPr="00DE0173" w:rsidRDefault="00AD7CD1" w:rsidP="00AD7CD1">
            <w:pPr>
              <w:rPr>
                <w:sz w:val="14"/>
                <w:szCs w:val="14"/>
              </w:rPr>
            </w:pPr>
            <w:r w:rsidRPr="00DE0173">
              <w:rPr>
                <w:sz w:val="14"/>
                <w:szCs w:val="14"/>
              </w:rPr>
              <w:t>3674</w:t>
            </w:r>
          </w:p>
        </w:tc>
        <w:tc>
          <w:tcPr>
            <w:tcW w:w="534" w:type="dxa"/>
            <w:noWrap/>
            <w:hideMark/>
          </w:tcPr>
          <w:p w14:paraId="4966D981" w14:textId="77777777" w:rsidR="00AD7CD1" w:rsidRPr="00DE0173" w:rsidRDefault="00AD7CD1" w:rsidP="00AD7CD1">
            <w:pPr>
              <w:rPr>
                <w:sz w:val="14"/>
                <w:szCs w:val="14"/>
              </w:rPr>
            </w:pPr>
            <w:r w:rsidRPr="00DE0173">
              <w:rPr>
                <w:sz w:val="14"/>
                <w:szCs w:val="14"/>
              </w:rPr>
              <w:t>2828</w:t>
            </w:r>
          </w:p>
        </w:tc>
        <w:tc>
          <w:tcPr>
            <w:tcW w:w="534" w:type="dxa"/>
            <w:noWrap/>
            <w:hideMark/>
          </w:tcPr>
          <w:p w14:paraId="09B2FA31" w14:textId="77777777" w:rsidR="00AD7CD1" w:rsidRPr="00DE0173" w:rsidRDefault="00AD7CD1" w:rsidP="00AD7CD1">
            <w:pPr>
              <w:rPr>
                <w:sz w:val="14"/>
                <w:szCs w:val="14"/>
              </w:rPr>
            </w:pPr>
            <w:r w:rsidRPr="00DE0173">
              <w:rPr>
                <w:sz w:val="14"/>
                <w:szCs w:val="14"/>
              </w:rPr>
              <w:t>354</w:t>
            </w:r>
          </w:p>
        </w:tc>
        <w:tc>
          <w:tcPr>
            <w:tcW w:w="534" w:type="dxa"/>
            <w:noWrap/>
            <w:hideMark/>
          </w:tcPr>
          <w:p w14:paraId="3234D27D" w14:textId="77777777" w:rsidR="00AD7CD1" w:rsidRPr="00DE0173" w:rsidRDefault="00AD7CD1" w:rsidP="00AD7CD1">
            <w:pPr>
              <w:rPr>
                <w:sz w:val="14"/>
                <w:szCs w:val="14"/>
              </w:rPr>
            </w:pPr>
            <w:r w:rsidRPr="00DE0173">
              <w:rPr>
                <w:sz w:val="14"/>
                <w:szCs w:val="14"/>
              </w:rPr>
              <w:t>498</w:t>
            </w:r>
          </w:p>
        </w:tc>
        <w:tc>
          <w:tcPr>
            <w:tcW w:w="534" w:type="dxa"/>
            <w:noWrap/>
            <w:hideMark/>
          </w:tcPr>
          <w:p w14:paraId="2F7BD117" w14:textId="77777777" w:rsidR="00AD7CD1" w:rsidRPr="00DE0173" w:rsidRDefault="00AD7CD1" w:rsidP="00AD7CD1">
            <w:pPr>
              <w:rPr>
                <w:sz w:val="14"/>
                <w:szCs w:val="14"/>
              </w:rPr>
            </w:pPr>
            <w:r w:rsidRPr="00DE0173">
              <w:rPr>
                <w:sz w:val="14"/>
                <w:szCs w:val="14"/>
              </w:rPr>
              <w:t>2748</w:t>
            </w:r>
          </w:p>
        </w:tc>
        <w:tc>
          <w:tcPr>
            <w:tcW w:w="534" w:type="dxa"/>
            <w:noWrap/>
            <w:hideMark/>
          </w:tcPr>
          <w:p w14:paraId="3C11245D" w14:textId="77777777" w:rsidR="00AD7CD1" w:rsidRPr="00DE0173" w:rsidRDefault="00AD7CD1" w:rsidP="00AD7CD1">
            <w:pPr>
              <w:rPr>
                <w:sz w:val="14"/>
                <w:szCs w:val="14"/>
              </w:rPr>
            </w:pPr>
            <w:r w:rsidRPr="00DE0173">
              <w:rPr>
                <w:sz w:val="14"/>
                <w:szCs w:val="14"/>
              </w:rPr>
              <w:t>5661</w:t>
            </w:r>
          </w:p>
        </w:tc>
        <w:tc>
          <w:tcPr>
            <w:tcW w:w="534" w:type="dxa"/>
            <w:noWrap/>
            <w:hideMark/>
          </w:tcPr>
          <w:p w14:paraId="78ACE8C9" w14:textId="77777777" w:rsidR="00AD7CD1" w:rsidRPr="00DE0173" w:rsidRDefault="00AD7CD1" w:rsidP="00AD7CD1">
            <w:pPr>
              <w:rPr>
                <w:sz w:val="14"/>
                <w:szCs w:val="14"/>
              </w:rPr>
            </w:pPr>
            <w:r w:rsidRPr="00DE0173">
              <w:rPr>
                <w:sz w:val="14"/>
                <w:szCs w:val="14"/>
              </w:rPr>
              <w:t>276</w:t>
            </w:r>
          </w:p>
        </w:tc>
      </w:tr>
      <w:tr w:rsidR="00AD7CD1" w:rsidRPr="00DE0173" w14:paraId="0572D5E5" w14:textId="77777777" w:rsidTr="00D935D3">
        <w:trPr>
          <w:trHeight w:val="147"/>
        </w:trPr>
        <w:tc>
          <w:tcPr>
            <w:tcW w:w="973" w:type="dxa"/>
            <w:noWrap/>
            <w:hideMark/>
          </w:tcPr>
          <w:p w14:paraId="5E895148" w14:textId="77777777" w:rsidR="00AD7CD1" w:rsidRPr="00DE0173" w:rsidRDefault="00AD7CD1" w:rsidP="00AD7CD1">
            <w:pPr>
              <w:rPr>
                <w:sz w:val="14"/>
                <w:szCs w:val="14"/>
              </w:rPr>
            </w:pPr>
            <w:r w:rsidRPr="00DE0173">
              <w:rPr>
                <w:sz w:val="14"/>
                <w:szCs w:val="14"/>
              </w:rPr>
              <w:t>11/4/2022 6:51</w:t>
            </w:r>
          </w:p>
        </w:tc>
        <w:tc>
          <w:tcPr>
            <w:tcW w:w="1473" w:type="dxa"/>
            <w:noWrap/>
            <w:hideMark/>
          </w:tcPr>
          <w:p w14:paraId="55001DCF" w14:textId="77777777" w:rsidR="00AD7CD1" w:rsidRPr="00DE0173" w:rsidRDefault="00AD7CD1" w:rsidP="00AD7CD1">
            <w:pPr>
              <w:rPr>
                <w:sz w:val="14"/>
                <w:szCs w:val="14"/>
              </w:rPr>
            </w:pPr>
            <w:r w:rsidRPr="00DE0173">
              <w:rPr>
                <w:sz w:val="14"/>
                <w:szCs w:val="14"/>
              </w:rPr>
              <w:t>294.1085</w:t>
            </w:r>
          </w:p>
        </w:tc>
        <w:tc>
          <w:tcPr>
            <w:tcW w:w="448" w:type="dxa"/>
            <w:noWrap/>
            <w:hideMark/>
          </w:tcPr>
          <w:p w14:paraId="00846233" w14:textId="77777777" w:rsidR="00AD7CD1" w:rsidRPr="00DE0173" w:rsidRDefault="00AD7CD1" w:rsidP="00AD7CD1">
            <w:pPr>
              <w:rPr>
                <w:sz w:val="14"/>
                <w:szCs w:val="14"/>
              </w:rPr>
            </w:pPr>
            <w:r w:rsidRPr="00DE0173">
              <w:rPr>
                <w:sz w:val="14"/>
                <w:szCs w:val="14"/>
              </w:rPr>
              <w:t>41</w:t>
            </w:r>
          </w:p>
        </w:tc>
        <w:tc>
          <w:tcPr>
            <w:tcW w:w="389" w:type="dxa"/>
            <w:noWrap/>
            <w:hideMark/>
          </w:tcPr>
          <w:p w14:paraId="71B7E364" w14:textId="77777777" w:rsidR="00AD7CD1" w:rsidRPr="00DE0173" w:rsidRDefault="00AD7CD1" w:rsidP="00AD7CD1">
            <w:pPr>
              <w:rPr>
                <w:sz w:val="14"/>
                <w:szCs w:val="14"/>
              </w:rPr>
            </w:pPr>
            <w:r w:rsidRPr="00DE0173">
              <w:rPr>
                <w:sz w:val="14"/>
                <w:szCs w:val="14"/>
              </w:rPr>
              <w:t>3</w:t>
            </w:r>
          </w:p>
        </w:tc>
        <w:tc>
          <w:tcPr>
            <w:tcW w:w="448" w:type="dxa"/>
            <w:noWrap/>
            <w:hideMark/>
          </w:tcPr>
          <w:p w14:paraId="369B5B41" w14:textId="77777777" w:rsidR="00AD7CD1" w:rsidRPr="00DE0173" w:rsidRDefault="00AD7CD1" w:rsidP="00AD7CD1">
            <w:pPr>
              <w:rPr>
                <w:sz w:val="14"/>
                <w:szCs w:val="14"/>
              </w:rPr>
            </w:pPr>
            <w:r w:rsidRPr="00DE0173">
              <w:rPr>
                <w:sz w:val="14"/>
                <w:szCs w:val="14"/>
              </w:rPr>
              <w:t>31</w:t>
            </w:r>
          </w:p>
        </w:tc>
        <w:tc>
          <w:tcPr>
            <w:tcW w:w="512" w:type="dxa"/>
            <w:noWrap/>
            <w:hideMark/>
          </w:tcPr>
          <w:p w14:paraId="0108AF99" w14:textId="77777777" w:rsidR="00AD7CD1" w:rsidRPr="00DE0173" w:rsidRDefault="00AD7CD1" w:rsidP="00AD7CD1">
            <w:pPr>
              <w:rPr>
                <w:sz w:val="14"/>
                <w:szCs w:val="14"/>
              </w:rPr>
            </w:pPr>
            <w:r w:rsidRPr="00DE0173">
              <w:rPr>
                <w:sz w:val="14"/>
                <w:szCs w:val="14"/>
              </w:rPr>
              <w:t>100</w:t>
            </w:r>
          </w:p>
        </w:tc>
        <w:tc>
          <w:tcPr>
            <w:tcW w:w="575" w:type="dxa"/>
            <w:noWrap/>
            <w:hideMark/>
          </w:tcPr>
          <w:p w14:paraId="45453209" w14:textId="77777777" w:rsidR="00AD7CD1" w:rsidRPr="00DE0173" w:rsidRDefault="00AD7CD1" w:rsidP="00AD7CD1">
            <w:pPr>
              <w:rPr>
                <w:sz w:val="14"/>
                <w:szCs w:val="14"/>
              </w:rPr>
            </w:pPr>
            <w:r w:rsidRPr="00DE0173">
              <w:rPr>
                <w:sz w:val="14"/>
                <w:szCs w:val="14"/>
              </w:rPr>
              <w:t>128</w:t>
            </w:r>
          </w:p>
        </w:tc>
        <w:tc>
          <w:tcPr>
            <w:tcW w:w="495" w:type="dxa"/>
            <w:noWrap/>
            <w:hideMark/>
          </w:tcPr>
          <w:p w14:paraId="0A9D589E" w14:textId="77777777" w:rsidR="00AD7CD1" w:rsidRPr="00DE0173" w:rsidRDefault="00AD7CD1" w:rsidP="00AD7CD1">
            <w:pPr>
              <w:rPr>
                <w:sz w:val="14"/>
                <w:szCs w:val="14"/>
              </w:rPr>
            </w:pPr>
            <w:r w:rsidRPr="00DE0173">
              <w:rPr>
                <w:sz w:val="14"/>
                <w:szCs w:val="14"/>
              </w:rPr>
              <w:t>999</w:t>
            </w:r>
          </w:p>
        </w:tc>
        <w:tc>
          <w:tcPr>
            <w:tcW w:w="534" w:type="dxa"/>
            <w:noWrap/>
            <w:hideMark/>
          </w:tcPr>
          <w:p w14:paraId="515D6011" w14:textId="77777777" w:rsidR="00AD7CD1" w:rsidRPr="00DE0173" w:rsidRDefault="00AD7CD1" w:rsidP="00AD7CD1">
            <w:pPr>
              <w:rPr>
                <w:sz w:val="14"/>
                <w:szCs w:val="14"/>
              </w:rPr>
            </w:pPr>
            <w:r w:rsidRPr="00DE0173">
              <w:rPr>
                <w:sz w:val="14"/>
                <w:szCs w:val="14"/>
              </w:rPr>
              <w:t>188</w:t>
            </w:r>
          </w:p>
        </w:tc>
        <w:tc>
          <w:tcPr>
            <w:tcW w:w="534" w:type="dxa"/>
            <w:noWrap/>
            <w:hideMark/>
          </w:tcPr>
          <w:p w14:paraId="063B4EA3" w14:textId="77777777" w:rsidR="00AD7CD1" w:rsidRPr="00DE0173" w:rsidRDefault="00AD7CD1" w:rsidP="00AD7CD1">
            <w:pPr>
              <w:rPr>
                <w:sz w:val="14"/>
                <w:szCs w:val="14"/>
              </w:rPr>
            </w:pPr>
            <w:r w:rsidRPr="00DE0173">
              <w:rPr>
                <w:sz w:val="14"/>
                <w:szCs w:val="14"/>
              </w:rPr>
              <w:t>3675</w:t>
            </w:r>
          </w:p>
        </w:tc>
        <w:tc>
          <w:tcPr>
            <w:tcW w:w="534" w:type="dxa"/>
            <w:noWrap/>
            <w:hideMark/>
          </w:tcPr>
          <w:p w14:paraId="2C446A41" w14:textId="77777777" w:rsidR="00AD7CD1" w:rsidRPr="00DE0173" w:rsidRDefault="00AD7CD1" w:rsidP="00AD7CD1">
            <w:pPr>
              <w:rPr>
                <w:sz w:val="14"/>
                <w:szCs w:val="14"/>
              </w:rPr>
            </w:pPr>
            <w:r w:rsidRPr="00DE0173">
              <w:rPr>
                <w:sz w:val="14"/>
                <w:szCs w:val="14"/>
              </w:rPr>
              <w:t>2827</w:t>
            </w:r>
          </w:p>
        </w:tc>
        <w:tc>
          <w:tcPr>
            <w:tcW w:w="534" w:type="dxa"/>
            <w:noWrap/>
            <w:hideMark/>
          </w:tcPr>
          <w:p w14:paraId="57AD0B71" w14:textId="77777777" w:rsidR="00AD7CD1" w:rsidRPr="00DE0173" w:rsidRDefault="00AD7CD1" w:rsidP="00AD7CD1">
            <w:pPr>
              <w:rPr>
                <w:sz w:val="14"/>
                <w:szCs w:val="14"/>
              </w:rPr>
            </w:pPr>
            <w:r w:rsidRPr="00DE0173">
              <w:rPr>
                <w:sz w:val="14"/>
                <w:szCs w:val="14"/>
              </w:rPr>
              <w:t>354</w:t>
            </w:r>
          </w:p>
        </w:tc>
        <w:tc>
          <w:tcPr>
            <w:tcW w:w="534" w:type="dxa"/>
            <w:noWrap/>
            <w:hideMark/>
          </w:tcPr>
          <w:p w14:paraId="249CC100" w14:textId="77777777" w:rsidR="00AD7CD1" w:rsidRPr="00DE0173" w:rsidRDefault="00AD7CD1" w:rsidP="00AD7CD1">
            <w:pPr>
              <w:rPr>
                <w:sz w:val="14"/>
                <w:szCs w:val="14"/>
              </w:rPr>
            </w:pPr>
            <w:r w:rsidRPr="00DE0173">
              <w:rPr>
                <w:sz w:val="14"/>
                <w:szCs w:val="14"/>
              </w:rPr>
              <w:t>498</w:t>
            </w:r>
          </w:p>
        </w:tc>
        <w:tc>
          <w:tcPr>
            <w:tcW w:w="534" w:type="dxa"/>
            <w:noWrap/>
            <w:hideMark/>
          </w:tcPr>
          <w:p w14:paraId="2CA4D366" w14:textId="77777777" w:rsidR="00AD7CD1" w:rsidRPr="00DE0173" w:rsidRDefault="00AD7CD1" w:rsidP="00AD7CD1">
            <w:pPr>
              <w:rPr>
                <w:sz w:val="14"/>
                <w:szCs w:val="14"/>
              </w:rPr>
            </w:pPr>
            <w:r w:rsidRPr="00DE0173">
              <w:rPr>
                <w:sz w:val="14"/>
                <w:szCs w:val="14"/>
              </w:rPr>
              <w:t>2756</w:t>
            </w:r>
          </w:p>
        </w:tc>
        <w:tc>
          <w:tcPr>
            <w:tcW w:w="534" w:type="dxa"/>
            <w:noWrap/>
            <w:hideMark/>
          </w:tcPr>
          <w:p w14:paraId="4A4EC4F3" w14:textId="77777777" w:rsidR="00AD7CD1" w:rsidRPr="00DE0173" w:rsidRDefault="00AD7CD1" w:rsidP="00AD7CD1">
            <w:pPr>
              <w:rPr>
                <w:sz w:val="14"/>
                <w:szCs w:val="14"/>
              </w:rPr>
            </w:pPr>
            <w:r w:rsidRPr="00DE0173">
              <w:rPr>
                <w:sz w:val="14"/>
                <w:szCs w:val="14"/>
              </w:rPr>
              <w:t>5671</w:t>
            </w:r>
          </w:p>
        </w:tc>
        <w:tc>
          <w:tcPr>
            <w:tcW w:w="534" w:type="dxa"/>
            <w:noWrap/>
            <w:hideMark/>
          </w:tcPr>
          <w:p w14:paraId="4AE67066" w14:textId="77777777" w:rsidR="00AD7CD1" w:rsidRPr="00DE0173" w:rsidRDefault="00AD7CD1" w:rsidP="00AD7CD1">
            <w:pPr>
              <w:rPr>
                <w:sz w:val="14"/>
                <w:szCs w:val="14"/>
              </w:rPr>
            </w:pPr>
            <w:r w:rsidRPr="00DE0173">
              <w:rPr>
                <w:sz w:val="14"/>
                <w:szCs w:val="14"/>
              </w:rPr>
              <w:t>277</w:t>
            </w:r>
          </w:p>
        </w:tc>
      </w:tr>
    </w:tbl>
    <w:p w14:paraId="202362C4" w14:textId="447E19C0" w:rsidR="00AD7CD1" w:rsidRPr="00DE0173" w:rsidRDefault="00AD7CD1" w:rsidP="00AD7CD1"/>
    <w:p w14:paraId="32CCEEE8" w14:textId="77777777" w:rsidR="00AD7CD1" w:rsidRPr="00DE0173" w:rsidRDefault="00AD7CD1" w:rsidP="00AD7CD1"/>
    <w:p w14:paraId="3917F726" w14:textId="094FB3F1" w:rsidR="00361E70" w:rsidRPr="00DE0173" w:rsidRDefault="00177F4C">
      <w:pPr>
        <w:pStyle w:val="Heading1"/>
        <w:spacing w:before="0"/>
        <w:rPr>
          <w:rFonts w:cstheme="majorHAnsi"/>
          <w:color w:val="4F81BD" w:themeColor="accent1"/>
        </w:rPr>
      </w:pPr>
      <w:r w:rsidRPr="00DE0173">
        <w:rPr>
          <w:rFonts w:cstheme="majorHAnsi"/>
          <w:color w:val="4F81BD" w:themeColor="accent1"/>
        </w:rPr>
        <w:t>L</w:t>
      </w:r>
      <w:bookmarkStart w:id="46" w:name="_Hlk14100461"/>
      <w:r w:rsidR="00676795" w:rsidRPr="00DE0173">
        <w:rPr>
          <w:rFonts w:cstheme="majorHAnsi"/>
          <w:color w:val="4F81BD" w:themeColor="accent1"/>
        </w:rPr>
        <w:t>imitations</w:t>
      </w:r>
    </w:p>
    <w:p w14:paraId="7D89CF4E" w14:textId="77777777" w:rsidR="008971F3" w:rsidRPr="00DE0173" w:rsidRDefault="008971F3">
      <w:pPr>
        <w:rPr>
          <w:rFonts w:asciiTheme="majorHAnsi" w:hAnsiTheme="majorHAnsi" w:cstheme="majorHAnsi"/>
        </w:rPr>
      </w:pPr>
    </w:p>
    <w:p w14:paraId="059BCC7B" w14:textId="1BFFC6E3" w:rsidR="006418BE" w:rsidRPr="00DE0173" w:rsidRDefault="007C53BA">
      <w:pPr>
        <w:rPr>
          <w:rFonts w:asciiTheme="majorHAnsi" w:hAnsiTheme="majorHAnsi" w:cstheme="majorHAnsi"/>
          <w:iCs/>
          <w:sz w:val="22"/>
          <w:szCs w:val="22"/>
        </w:rPr>
      </w:pPr>
      <w:r w:rsidRPr="00DE0173">
        <w:rPr>
          <w:rFonts w:asciiTheme="majorHAnsi" w:hAnsiTheme="majorHAnsi" w:cstheme="majorHAnsi"/>
          <w:iCs/>
          <w:sz w:val="22"/>
          <w:szCs w:val="22"/>
        </w:rPr>
        <w:t>Environmental noise (e.g. light conditions)</w:t>
      </w:r>
      <w:r w:rsidR="00B24D0B" w:rsidRPr="00DE0173">
        <w:rPr>
          <w:rFonts w:asciiTheme="majorHAnsi" w:hAnsiTheme="majorHAnsi" w:cstheme="majorHAnsi"/>
          <w:iCs/>
          <w:sz w:val="22"/>
          <w:szCs w:val="22"/>
        </w:rPr>
        <w:t xml:space="preserve"> and</w:t>
      </w:r>
      <w:r w:rsidRPr="00DE0173">
        <w:rPr>
          <w:rFonts w:asciiTheme="majorHAnsi" w:hAnsiTheme="majorHAnsi" w:cstheme="majorHAnsi"/>
          <w:iCs/>
          <w:sz w:val="22"/>
          <w:szCs w:val="22"/>
        </w:rPr>
        <w:t xml:space="preserve"> hardware variation (LED, sensor, sensor positioning, etc.) may affect the results obtained.</w:t>
      </w:r>
    </w:p>
    <w:p w14:paraId="67C20356" w14:textId="77777777" w:rsidR="003713E4" w:rsidRPr="00DE0173" w:rsidRDefault="003713E4" w:rsidP="00E60239">
      <w:pPr>
        <w:rPr>
          <w:rFonts w:asciiTheme="majorHAnsi" w:hAnsiTheme="majorHAnsi" w:cstheme="majorHAnsi"/>
          <w:b/>
          <w:bCs/>
          <w:i/>
          <w:sz w:val="20"/>
          <w:szCs w:val="20"/>
        </w:rPr>
      </w:pPr>
    </w:p>
    <w:p w14:paraId="74D76DE0" w14:textId="50165C21" w:rsidR="00361E70" w:rsidRPr="00DE0173" w:rsidRDefault="00177F4C" w:rsidP="7F9ED685">
      <w:pPr>
        <w:pStyle w:val="Heading1"/>
        <w:spacing w:before="0"/>
        <w:rPr>
          <w:color w:val="4F81BD" w:themeColor="accent1"/>
        </w:rPr>
      </w:pPr>
      <w:r w:rsidRPr="00DE0173">
        <w:rPr>
          <w:color w:val="4F81BD" w:themeColor="accent1"/>
        </w:rPr>
        <w:t>T</w:t>
      </w:r>
      <w:bookmarkEnd w:id="46"/>
      <w:r w:rsidR="00676795" w:rsidRPr="00DE0173">
        <w:rPr>
          <w:color w:val="4F81BD" w:themeColor="accent1"/>
        </w:rPr>
        <w:t>roubleshooting</w:t>
      </w:r>
    </w:p>
    <w:p w14:paraId="0BD2D894" w14:textId="0203C31E" w:rsidR="008971F3" w:rsidRPr="00DE0173" w:rsidRDefault="008971F3">
      <w:pPr>
        <w:pStyle w:val="Heading2"/>
        <w:spacing w:before="0"/>
        <w:rPr>
          <w:rFonts w:eastAsia="Arial" w:cstheme="majorHAnsi"/>
          <w:color w:val="auto"/>
          <w:sz w:val="20"/>
          <w:szCs w:val="20"/>
        </w:rPr>
      </w:pPr>
    </w:p>
    <w:p w14:paraId="048E6C0B" w14:textId="7302B95C" w:rsidR="00937288" w:rsidRPr="00DE0173" w:rsidRDefault="00937288" w:rsidP="7F9ED685">
      <w:pPr>
        <w:rPr>
          <w:rFonts w:asciiTheme="majorHAnsi" w:eastAsia="Arial" w:hAnsiTheme="majorHAnsi" w:cstheme="majorBidi"/>
          <w:sz w:val="22"/>
          <w:szCs w:val="22"/>
        </w:rPr>
      </w:pPr>
      <w:r w:rsidRPr="00DE0173">
        <w:rPr>
          <w:rFonts w:asciiTheme="majorHAnsi" w:eastAsia="Arial" w:hAnsiTheme="majorHAnsi" w:cstheme="majorBidi"/>
          <w:sz w:val="22"/>
          <w:szCs w:val="22"/>
        </w:rPr>
        <w:t xml:space="preserve">See the </w:t>
      </w:r>
      <w:hyperlink r:id="rId61" w:history="1">
        <w:r w:rsidRPr="00DE0173">
          <w:rPr>
            <w:rStyle w:val="Hyperlink"/>
            <w:rFonts w:asciiTheme="majorHAnsi" w:eastAsia="Arial" w:hAnsiTheme="majorHAnsi" w:cstheme="majorBidi"/>
            <w:sz w:val="22"/>
            <w:szCs w:val="22"/>
          </w:rPr>
          <w:t>GitHub issue tracker</w:t>
        </w:r>
      </w:hyperlink>
      <w:r w:rsidRPr="00DE0173">
        <w:rPr>
          <w:rFonts w:asciiTheme="majorHAnsi" w:eastAsia="Arial" w:hAnsiTheme="majorHAnsi" w:cstheme="majorBidi"/>
          <w:sz w:val="22"/>
          <w:szCs w:val="22"/>
        </w:rPr>
        <w:t xml:space="preserve"> for existing known issues or to post a new issue.</w:t>
      </w:r>
      <w:r w:rsidR="00852187" w:rsidRPr="00DE0173">
        <w:rPr>
          <w:rFonts w:asciiTheme="majorHAnsi" w:eastAsia="Arial" w:hAnsiTheme="majorHAnsi" w:cstheme="majorBidi"/>
          <w:sz w:val="22"/>
          <w:szCs w:val="22"/>
        </w:rPr>
        <w:t xml:space="preserve"> See the </w:t>
      </w:r>
      <w:hyperlink r:id="rId62" w:history="1">
        <w:r w:rsidR="00852187" w:rsidRPr="00DE0173">
          <w:rPr>
            <w:rStyle w:val="Hyperlink"/>
            <w:rFonts w:asciiTheme="majorHAnsi" w:eastAsia="Arial" w:hAnsiTheme="majorHAnsi" w:cstheme="majorBidi"/>
            <w:sz w:val="22"/>
            <w:szCs w:val="22"/>
          </w:rPr>
          <w:t>GitHub discussions</w:t>
        </w:r>
      </w:hyperlink>
      <w:r w:rsidR="00852187" w:rsidRPr="00DE0173">
        <w:rPr>
          <w:rFonts w:asciiTheme="majorHAnsi" w:eastAsia="Arial" w:hAnsiTheme="majorHAnsi" w:cstheme="majorBidi"/>
          <w:sz w:val="22"/>
          <w:szCs w:val="22"/>
        </w:rPr>
        <w:t xml:space="preserve"> for general questions and discussion.</w:t>
      </w:r>
    </w:p>
    <w:p w14:paraId="67308914" w14:textId="050B754E" w:rsidR="008971F3" w:rsidRPr="00DE0173" w:rsidRDefault="00AF1650" w:rsidP="00793378">
      <w:pPr>
        <w:pStyle w:val="Heading2"/>
        <w:spacing w:before="0"/>
        <w:rPr>
          <w:sz w:val="28"/>
          <w:szCs w:val="28"/>
        </w:rPr>
      </w:pPr>
      <w:bookmarkStart w:id="47" w:name="_Problem_1:_[State"/>
      <w:bookmarkStart w:id="48" w:name="_Problem_1:"/>
      <w:bookmarkEnd w:id="47"/>
      <w:bookmarkEnd w:id="48"/>
      <w:r w:rsidRPr="00DE0173">
        <w:br/>
      </w:r>
      <w:r w:rsidR="09E5AD92" w:rsidRPr="00DE0173">
        <w:rPr>
          <w:color w:val="4F81BD" w:themeColor="accent1"/>
          <w:sz w:val="28"/>
          <w:szCs w:val="28"/>
        </w:rPr>
        <w:t>Problem</w:t>
      </w:r>
      <w:r w:rsidR="008F1CAF" w:rsidRPr="00DE0173">
        <w:rPr>
          <w:color w:val="4F81BD" w:themeColor="accent1"/>
          <w:sz w:val="28"/>
          <w:szCs w:val="28"/>
        </w:rPr>
        <w:t xml:space="preserve"> 1</w:t>
      </w:r>
      <w:r w:rsidR="300575FE" w:rsidRPr="00DE0173">
        <w:rPr>
          <w:color w:val="4F81BD" w:themeColor="accent1"/>
          <w:sz w:val="28"/>
          <w:szCs w:val="28"/>
        </w:rPr>
        <w:t>:</w:t>
      </w:r>
    </w:p>
    <w:p w14:paraId="79785591" w14:textId="3CF789DE" w:rsidR="363ED1B6" w:rsidRPr="00DE0173" w:rsidRDefault="00852187">
      <w:pPr>
        <w:rPr>
          <w:rFonts w:asciiTheme="majorHAnsi" w:hAnsiTheme="majorHAnsi" w:cstheme="majorHAnsi"/>
          <w:sz w:val="22"/>
          <w:szCs w:val="22"/>
        </w:rPr>
      </w:pPr>
      <w:r w:rsidRPr="00DE0173">
        <w:rPr>
          <w:rFonts w:asciiTheme="majorHAnsi" w:hAnsiTheme="majorHAnsi" w:cstheme="majorHAnsi"/>
          <w:sz w:val="22"/>
          <w:szCs w:val="22"/>
        </w:rPr>
        <w:t xml:space="preserve">Can I use this with </w:t>
      </w:r>
      <w:r w:rsidR="007C53BA" w:rsidRPr="00DE0173">
        <w:rPr>
          <w:rFonts w:asciiTheme="majorHAnsi" w:hAnsiTheme="majorHAnsi" w:cstheme="majorHAnsi"/>
          <w:sz w:val="22"/>
          <w:szCs w:val="22"/>
        </w:rPr>
        <w:t>alternate microcontrollers or firmware</w:t>
      </w:r>
      <w:r w:rsidRPr="00DE0173">
        <w:rPr>
          <w:rFonts w:asciiTheme="majorHAnsi" w:hAnsiTheme="majorHAnsi" w:cstheme="majorHAnsi"/>
          <w:sz w:val="22"/>
          <w:szCs w:val="22"/>
        </w:rPr>
        <w:t>?</w:t>
      </w:r>
    </w:p>
    <w:p w14:paraId="3937EBB2" w14:textId="4BA01C13" w:rsidR="610EFA05" w:rsidRPr="00DE0173" w:rsidRDefault="610EFA05">
      <w:pPr>
        <w:rPr>
          <w:rFonts w:asciiTheme="majorHAnsi" w:hAnsiTheme="majorHAnsi" w:cstheme="majorHAnsi"/>
          <w:sz w:val="22"/>
          <w:szCs w:val="22"/>
        </w:rPr>
      </w:pPr>
    </w:p>
    <w:p w14:paraId="66672876" w14:textId="072B4AA7" w:rsidR="008A7F77" w:rsidRPr="00DE0173" w:rsidRDefault="008A7F77" w:rsidP="0E8BEC4E">
      <w:pPr>
        <w:pStyle w:val="Heading2"/>
        <w:spacing w:before="0"/>
        <w:rPr>
          <w:color w:val="4F81BD" w:themeColor="accent1"/>
          <w:sz w:val="28"/>
          <w:szCs w:val="28"/>
        </w:rPr>
      </w:pPr>
      <w:r w:rsidRPr="00DE0173">
        <w:rPr>
          <w:color w:val="4F81BD" w:themeColor="accent1"/>
          <w:sz w:val="28"/>
          <w:szCs w:val="28"/>
        </w:rPr>
        <w:t xml:space="preserve">Potential </w:t>
      </w:r>
      <w:r w:rsidR="003E0EC4" w:rsidRPr="00DE0173">
        <w:rPr>
          <w:color w:val="4F81BD" w:themeColor="accent1"/>
          <w:sz w:val="28"/>
          <w:szCs w:val="28"/>
        </w:rPr>
        <w:t>solution</w:t>
      </w:r>
      <w:r w:rsidR="227DC578" w:rsidRPr="00DE0173">
        <w:rPr>
          <w:color w:val="4F81BD" w:themeColor="accent1"/>
          <w:sz w:val="28"/>
          <w:szCs w:val="28"/>
        </w:rPr>
        <w:t>:</w:t>
      </w:r>
      <w:r w:rsidR="00AF1650" w:rsidRPr="00DE0173">
        <w:rPr>
          <w:color w:val="4F81BD" w:themeColor="accent1"/>
          <w:sz w:val="28"/>
          <w:szCs w:val="28"/>
        </w:rPr>
        <w:t xml:space="preserve"> </w:t>
      </w:r>
    </w:p>
    <w:p w14:paraId="3EB30A35" w14:textId="0EA555A9" w:rsidR="0036722E" w:rsidRPr="00DE0173" w:rsidRDefault="0036722E" w:rsidP="004F06BA">
      <w:pPr>
        <w:rPr>
          <w:rFonts w:asciiTheme="majorHAnsi" w:hAnsiTheme="majorHAnsi" w:cstheme="majorHAnsi"/>
          <w:sz w:val="22"/>
          <w:szCs w:val="22"/>
        </w:rPr>
      </w:pPr>
    </w:p>
    <w:p w14:paraId="6CA3B940" w14:textId="6006B8E5" w:rsidR="00071F24" w:rsidRPr="00DE0173" w:rsidRDefault="006418BE" w:rsidP="004F06BA">
      <w:pPr>
        <w:rPr>
          <w:rFonts w:asciiTheme="majorHAnsi" w:hAnsiTheme="majorHAnsi" w:cstheme="majorHAnsi"/>
          <w:sz w:val="22"/>
          <w:szCs w:val="22"/>
        </w:rPr>
      </w:pPr>
      <w:r w:rsidRPr="00DE0173">
        <w:rPr>
          <w:rFonts w:asciiTheme="majorHAnsi" w:hAnsiTheme="majorHAnsi" w:cstheme="majorHAnsi"/>
          <w:sz w:val="22"/>
          <w:szCs w:val="22"/>
        </w:rPr>
        <w:t>The hardware configuration and software were designed based on Raspberry Pi’s Pico Wireless (Pico W) microcontroller. Libraries exist for LED control and the AS7341 light sensor in CircuitPython and Arduino. The hardware and configuration and software can be adapted for other microcontrollers.</w:t>
      </w:r>
      <w:r w:rsidR="00793378" w:rsidRPr="00DE0173">
        <w:rPr>
          <w:rFonts w:asciiTheme="majorHAnsi" w:hAnsiTheme="majorHAnsi" w:cstheme="majorHAnsi"/>
          <w:sz w:val="22"/>
          <w:szCs w:val="22"/>
        </w:rPr>
        <w:t xml:space="preserve"> Contributions at </w:t>
      </w:r>
      <w:hyperlink r:id="rId63" w:history="1">
        <w:r w:rsidR="00793378" w:rsidRPr="00DE0173">
          <w:rPr>
            <w:rStyle w:val="Hyperlink"/>
            <w:rFonts w:asciiTheme="majorHAnsi" w:hAnsiTheme="majorHAnsi" w:cstheme="majorHAnsi"/>
            <w:sz w:val="22"/>
            <w:szCs w:val="22"/>
          </w:rPr>
          <w:t>https://github.com/sparks-baird/self-driving-lab-demo/</w:t>
        </w:r>
      </w:hyperlink>
      <w:r w:rsidR="00793378" w:rsidRPr="00DE0173">
        <w:rPr>
          <w:rFonts w:asciiTheme="majorHAnsi" w:hAnsiTheme="majorHAnsi" w:cstheme="majorHAnsi"/>
          <w:sz w:val="22"/>
          <w:szCs w:val="22"/>
        </w:rPr>
        <w:t xml:space="preserve"> are welcome.</w:t>
      </w:r>
    </w:p>
    <w:p w14:paraId="6BAE093D" w14:textId="05F57036" w:rsidR="006418BE" w:rsidRPr="00DE0173" w:rsidRDefault="006418BE" w:rsidP="004F06BA">
      <w:pPr>
        <w:rPr>
          <w:rFonts w:asciiTheme="majorHAnsi" w:hAnsiTheme="majorHAnsi" w:cstheme="majorHAnsi"/>
          <w:iCs/>
          <w:color w:val="4F81BD" w:themeColor="accent1"/>
          <w:sz w:val="32"/>
          <w:szCs w:val="32"/>
        </w:rPr>
      </w:pPr>
    </w:p>
    <w:p w14:paraId="213E9091" w14:textId="5C5B608B" w:rsidR="00071F24" w:rsidRPr="00DE0173" w:rsidRDefault="00071F24" w:rsidP="00071F24">
      <w:pPr>
        <w:pStyle w:val="Heading2"/>
        <w:spacing w:before="0"/>
        <w:rPr>
          <w:sz w:val="28"/>
          <w:szCs w:val="28"/>
        </w:rPr>
      </w:pPr>
      <w:r w:rsidRPr="00DE0173">
        <w:rPr>
          <w:color w:val="4F81BD" w:themeColor="accent1"/>
          <w:sz w:val="28"/>
          <w:szCs w:val="28"/>
        </w:rPr>
        <w:t xml:space="preserve">Problem </w:t>
      </w:r>
      <w:r w:rsidR="001F329B" w:rsidRPr="00DE0173">
        <w:rPr>
          <w:color w:val="4F81BD" w:themeColor="accent1"/>
          <w:sz w:val="28"/>
          <w:szCs w:val="28"/>
        </w:rPr>
        <w:t>2</w:t>
      </w:r>
      <w:r w:rsidRPr="00DE0173">
        <w:rPr>
          <w:color w:val="4F81BD" w:themeColor="accent1"/>
          <w:sz w:val="28"/>
          <w:szCs w:val="28"/>
        </w:rPr>
        <w:t>:</w:t>
      </w:r>
    </w:p>
    <w:p w14:paraId="783CC7D0" w14:textId="13E07032" w:rsidR="00071F24" w:rsidRPr="00DE0173" w:rsidRDefault="00071F24" w:rsidP="00071F24">
      <w:pPr>
        <w:rPr>
          <w:rFonts w:asciiTheme="majorHAnsi" w:hAnsiTheme="majorHAnsi" w:cstheme="majorHAnsi"/>
          <w:sz w:val="22"/>
          <w:szCs w:val="22"/>
        </w:rPr>
      </w:pPr>
      <w:r w:rsidRPr="00DE0173">
        <w:rPr>
          <w:rFonts w:asciiTheme="majorHAnsi" w:hAnsiTheme="majorHAnsi" w:cstheme="majorHAnsi"/>
          <w:sz w:val="22"/>
          <w:szCs w:val="22"/>
        </w:rPr>
        <w:t>Can I use this without connecting to the internet?</w:t>
      </w:r>
    </w:p>
    <w:p w14:paraId="4ECA7F28" w14:textId="77777777" w:rsidR="00071F24" w:rsidRPr="00DE0173" w:rsidRDefault="00071F24" w:rsidP="00071F24">
      <w:pPr>
        <w:rPr>
          <w:rFonts w:asciiTheme="majorHAnsi" w:hAnsiTheme="majorHAnsi" w:cstheme="majorHAnsi"/>
          <w:sz w:val="22"/>
          <w:szCs w:val="22"/>
        </w:rPr>
      </w:pPr>
    </w:p>
    <w:p w14:paraId="497D0077" w14:textId="77777777" w:rsidR="00071F24" w:rsidRPr="00DE0173" w:rsidRDefault="00071F24" w:rsidP="00071F24">
      <w:pPr>
        <w:pStyle w:val="Heading2"/>
        <w:spacing w:before="0"/>
        <w:rPr>
          <w:color w:val="4F81BD" w:themeColor="accent1"/>
          <w:sz w:val="28"/>
          <w:szCs w:val="28"/>
        </w:rPr>
      </w:pPr>
      <w:r w:rsidRPr="00DE0173">
        <w:rPr>
          <w:color w:val="4F81BD" w:themeColor="accent1"/>
          <w:sz w:val="28"/>
          <w:szCs w:val="28"/>
        </w:rPr>
        <w:t xml:space="preserve">Potential solution: </w:t>
      </w:r>
    </w:p>
    <w:p w14:paraId="5B87B463" w14:textId="77777777" w:rsidR="00071F24" w:rsidRPr="00DE0173" w:rsidRDefault="00071F24" w:rsidP="00071F24">
      <w:pPr>
        <w:rPr>
          <w:rFonts w:asciiTheme="majorHAnsi" w:hAnsiTheme="majorHAnsi" w:cstheme="majorHAnsi"/>
          <w:sz w:val="22"/>
          <w:szCs w:val="22"/>
        </w:rPr>
      </w:pPr>
    </w:p>
    <w:p w14:paraId="21AECC93" w14:textId="172F0822" w:rsidR="00FC30A9" w:rsidRPr="00DE0173" w:rsidRDefault="00071F24" w:rsidP="004F06BA">
      <w:pPr>
        <w:rPr>
          <w:rFonts w:asciiTheme="majorHAnsi" w:hAnsiTheme="majorHAnsi" w:cstheme="majorHAnsi"/>
          <w:sz w:val="22"/>
          <w:szCs w:val="22"/>
        </w:rPr>
      </w:pPr>
      <w:r w:rsidRPr="00DE0173">
        <w:rPr>
          <w:rFonts w:asciiTheme="majorHAnsi" w:hAnsiTheme="majorHAnsi" w:cstheme="majorHAnsi"/>
          <w:sz w:val="22"/>
          <w:szCs w:val="22"/>
        </w:rPr>
        <w:t>While possible</w:t>
      </w:r>
      <w:r w:rsidR="001F329B" w:rsidRPr="00DE0173">
        <w:rPr>
          <w:rFonts w:asciiTheme="majorHAnsi" w:hAnsiTheme="majorHAnsi" w:cstheme="majorHAnsi"/>
          <w:sz w:val="22"/>
          <w:szCs w:val="22"/>
        </w:rPr>
        <w:t xml:space="preserve"> with minor modification</w:t>
      </w:r>
      <w:r w:rsidRPr="00DE0173">
        <w:rPr>
          <w:rFonts w:asciiTheme="majorHAnsi" w:hAnsiTheme="majorHAnsi" w:cstheme="majorHAnsi"/>
          <w:sz w:val="22"/>
          <w:szCs w:val="22"/>
        </w:rPr>
        <w:t>, connecting via USB cable</w:t>
      </w:r>
      <w:r w:rsidR="001F329B" w:rsidRPr="00DE0173">
        <w:rPr>
          <w:rFonts w:asciiTheme="majorHAnsi" w:hAnsiTheme="majorHAnsi" w:cstheme="majorHAnsi"/>
          <w:sz w:val="22"/>
          <w:szCs w:val="22"/>
        </w:rPr>
        <w:t xml:space="preserve"> is not directly supported. The emphasis is on using this with sophisticated software packages (e.g., </w:t>
      </w:r>
      <w:hyperlink r:id="rId64" w:history="1">
        <w:r w:rsidR="001F329B" w:rsidRPr="00DE0173">
          <w:rPr>
            <w:rStyle w:val="Hyperlink"/>
            <w:rFonts w:asciiTheme="majorHAnsi" w:hAnsiTheme="majorHAnsi" w:cstheme="majorHAnsi"/>
            <w:sz w:val="22"/>
            <w:szCs w:val="22"/>
          </w:rPr>
          <w:t>Meta’s Adaptive Experimentation platform</w:t>
        </w:r>
      </w:hyperlink>
      <w:r w:rsidR="001F329B" w:rsidRPr="00DE0173">
        <w:rPr>
          <w:rFonts w:asciiTheme="majorHAnsi" w:hAnsiTheme="majorHAnsi" w:cstheme="majorHAnsi"/>
          <w:sz w:val="22"/>
          <w:szCs w:val="22"/>
        </w:rPr>
        <w:t>) that are not typically supported via the lightweight MicroPython firmware that runs on the microcontroller.</w:t>
      </w:r>
      <w:r w:rsidR="00FC30A9" w:rsidRPr="00DE0173">
        <w:rPr>
          <w:rFonts w:asciiTheme="majorHAnsi" w:hAnsiTheme="majorHAnsi" w:cstheme="majorHAnsi"/>
          <w:sz w:val="22"/>
          <w:szCs w:val="22"/>
        </w:rPr>
        <w:t xml:space="preserve"> For private, secure communication between the Pico W microcontroller and the client (e.g., Jupyter notebook running locally), a free, private HiveMQ instance can be set up per the instructions in </w:t>
      </w:r>
      <w:r w:rsidR="00FC30A9" w:rsidRPr="00DE0173">
        <w:rPr>
          <w:rFonts w:asciiTheme="majorHAnsi" w:hAnsiTheme="majorHAnsi" w:cstheme="majorHAnsi"/>
          <w:sz w:val="22"/>
          <w:szCs w:val="22"/>
        </w:rPr>
        <w:fldChar w:fldCharType="begin"/>
      </w:r>
      <w:r w:rsidR="00FC30A9" w:rsidRPr="00DE0173">
        <w:rPr>
          <w:rFonts w:asciiTheme="majorHAnsi" w:hAnsiTheme="majorHAnsi" w:cstheme="majorHAnsi"/>
          <w:sz w:val="22"/>
          <w:szCs w:val="22"/>
        </w:rPr>
        <w:instrText xml:space="preserve"> REF _Ref122439596 \h </w:instrText>
      </w:r>
      <w:r w:rsidR="00DE0173">
        <w:rPr>
          <w:rFonts w:asciiTheme="majorHAnsi" w:hAnsiTheme="majorHAnsi" w:cstheme="majorHAnsi"/>
          <w:sz w:val="22"/>
          <w:szCs w:val="22"/>
        </w:rPr>
        <w:instrText xml:space="preserve"> \* MERGEFORMAT </w:instrText>
      </w:r>
      <w:r w:rsidR="00FC30A9" w:rsidRPr="00DE0173">
        <w:rPr>
          <w:rFonts w:asciiTheme="majorHAnsi" w:hAnsiTheme="majorHAnsi" w:cstheme="majorHAnsi"/>
          <w:sz w:val="22"/>
          <w:szCs w:val="22"/>
        </w:rPr>
      </w:r>
      <w:r w:rsidR="00FC30A9" w:rsidRPr="00DE0173">
        <w:rPr>
          <w:rFonts w:asciiTheme="majorHAnsi" w:hAnsiTheme="majorHAnsi" w:cstheme="majorHAnsi"/>
          <w:sz w:val="22"/>
          <w:szCs w:val="22"/>
        </w:rPr>
        <w:fldChar w:fldCharType="separate"/>
      </w:r>
      <w:r w:rsidR="00BF30F7" w:rsidRPr="00DE0173">
        <w:rPr>
          <w:rFonts w:cstheme="majorHAnsi"/>
          <w:color w:val="4F81BD" w:themeColor="accent1"/>
          <w:sz w:val="28"/>
          <w:szCs w:val="28"/>
        </w:rPr>
        <w:t>Software Setup</w:t>
      </w:r>
      <w:r w:rsidR="00FC30A9" w:rsidRPr="00DE0173">
        <w:rPr>
          <w:rFonts w:asciiTheme="majorHAnsi" w:hAnsiTheme="majorHAnsi" w:cstheme="majorHAnsi"/>
          <w:sz w:val="22"/>
          <w:szCs w:val="22"/>
        </w:rPr>
        <w:fldChar w:fldCharType="end"/>
      </w:r>
      <w:r w:rsidR="00FC30A9" w:rsidRPr="00DE0173">
        <w:rPr>
          <w:rFonts w:asciiTheme="majorHAnsi" w:hAnsiTheme="majorHAnsi" w:cstheme="majorHAnsi"/>
          <w:sz w:val="22"/>
          <w:szCs w:val="22"/>
        </w:rPr>
        <w:t>.</w:t>
      </w:r>
    </w:p>
    <w:p w14:paraId="1CE8923B" w14:textId="0AC302E0" w:rsidR="00071F24" w:rsidRPr="00DE0173" w:rsidRDefault="00071F24" w:rsidP="004F06BA">
      <w:pPr>
        <w:rPr>
          <w:rFonts w:asciiTheme="majorHAnsi" w:hAnsiTheme="majorHAnsi" w:cstheme="majorHAnsi"/>
          <w:iCs/>
          <w:color w:val="4F81BD" w:themeColor="accent1"/>
          <w:sz w:val="32"/>
          <w:szCs w:val="32"/>
        </w:rPr>
      </w:pPr>
    </w:p>
    <w:p w14:paraId="065ADDEF" w14:textId="5CBF57C5" w:rsidR="00FC30A9" w:rsidRPr="00DE0173" w:rsidRDefault="00FC30A9" w:rsidP="00FC30A9">
      <w:pPr>
        <w:pStyle w:val="Heading2"/>
        <w:spacing w:before="0"/>
        <w:rPr>
          <w:sz w:val="28"/>
          <w:szCs w:val="28"/>
        </w:rPr>
      </w:pPr>
      <w:r w:rsidRPr="00DE0173">
        <w:rPr>
          <w:color w:val="4F81BD" w:themeColor="accent1"/>
          <w:sz w:val="28"/>
          <w:szCs w:val="28"/>
        </w:rPr>
        <w:t>Problem 3:</w:t>
      </w:r>
    </w:p>
    <w:p w14:paraId="6700DCBC" w14:textId="641483F4" w:rsidR="00FC30A9" w:rsidRPr="00DE0173" w:rsidRDefault="00FC30A9" w:rsidP="00FC30A9">
      <w:pPr>
        <w:rPr>
          <w:rFonts w:asciiTheme="majorHAnsi" w:hAnsiTheme="majorHAnsi" w:cstheme="majorHAnsi"/>
          <w:sz w:val="22"/>
          <w:szCs w:val="22"/>
        </w:rPr>
      </w:pPr>
      <w:r w:rsidRPr="00DE0173">
        <w:rPr>
          <w:rFonts w:asciiTheme="majorHAnsi" w:hAnsiTheme="majorHAnsi" w:cstheme="majorHAnsi"/>
          <w:sz w:val="22"/>
          <w:szCs w:val="22"/>
        </w:rPr>
        <w:t>Can I use this without logging to a MongoDB backend?</w:t>
      </w:r>
    </w:p>
    <w:p w14:paraId="2720FA01" w14:textId="77777777" w:rsidR="00FC30A9" w:rsidRPr="00DE0173" w:rsidRDefault="00FC30A9" w:rsidP="00FC30A9">
      <w:pPr>
        <w:rPr>
          <w:rFonts w:asciiTheme="majorHAnsi" w:hAnsiTheme="majorHAnsi" w:cstheme="majorHAnsi"/>
          <w:sz w:val="22"/>
          <w:szCs w:val="22"/>
        </w:rPr>
      </w:pPr>
    </w:p>
    <w:p w14:paraId="3723CCCF" w14:textId="77777777" w:rsidR="00FC30A9" w:rsidRPr="00DE0173" w:rsidRDefault="00FC30A9" w:rsidP="00FC30A9">
      <w:pPr>
        <w:pStyle w:val="Heading2"/>
        <w:spacing w:before="0"/>
        <w:rPr>
          <w:color w:val="4F81BD" w:themeColor="accent1"/>
          <w:sz w:val="28"/>
          <w:szCs w:val="28"/>
        </w:rPr>
      </w:pPr>
      <w:r w:rsidRPr="00DE0173">
        <w:rPr>
          <w:color w:val="4F81BD" w:themeColor="accent1"/>
          <w:sz w:val="28"/>
          <w:szCs w:val="28"/>
        </w:rPr>
        <w:t xml:space="preserve">Potential solution: </w:t>
      </w:r>
    </w:p>
    <w:p w14:paraId="7374EFDF" w14:textId="5AE68B75" w:rsidR="00FC30A9" w:rsidRPr="00DE0173" w:rsidRDefault="00FC30A9" w:rsidP="00FC30A9">
      <w:pPr>
        <w:rPr>
          <w:rFonts w:asciiTheme="majorHAnsi" w:hAnsiTheme="majorHAnsi" w:cstheme="majorHAnsi"/>
          <w:sz w:val="22"/>
          <w:szCs w:val="22"/>
        </w:rPr>
      </w:pPr>
      <w:r w:rsidRPr="00DE0173">
        <w:rPr>
          <w:rFonts w:asciiTheme="majorHAnsi" w:hAnsiTheme="majorHAnsi" w:cstheme="majorHAnsi"/>
          <w:sz w:val="22"/>
          <w:szCs w:val="22"/>
        </w:rPr>
        <w:t xml:space="preserve">If </w:t>
      </w:r>
      <w:r w:rsidR="00D52D09" w:rsidRPr="00DE0173">
        <w:rPr>
          <w:rFonts w:asciiTheme="majorHAnsi" w:hAnsiTheme="majorHAnsi" w:cstheme="majorHAnsi"/>
          <w:sz w:val="22"/>
          <w:szCs w:val="22"/>
        </w:rPr>
        <w:t xml:space="preserve">the </w:t>
      </w:r>
      <w:r w:rsidRPr="00DE0173">
        <w:rPr>
          <w:rFonts w:asciiTheme="majorHAnsi" w:hAnsiTheme="majorHAnsi" w:cstheme="majorHAnsi"/>
          <w:sz w:val="22"/>
          <w:szCs w:val="22"/>
        </w:rPr>
        <w:t xml:space="preserve">MongoDB credentials are </w:t>
      </w:r>
      <w:r w:rsidR="00D52D09" w:rsidRPr="00DE0173">
        <w:rPr>
          <w:rFonts w:asciiTheme="majorHAnsi" w:hAnsiTheme="majorHAnsi" w:cstheme="majorHAnsi"/>
          <w:sz w:val="22"/>
          <w:szCs w:val="22"/>
        </w:rPr>
        <w:t xml:space="preserve">left to their default dummy values in </w:t>
      </w:r>
      <w:r w:rsidRPr="00DE0173">
        <w:rPr>
          <w:rFonts w:asciiTheme="majorHAnsi" w:hAnsiTheme="majorHAnsi" w:cstheme="majorHAnsi"/>
          <w:sz w:val="22"/>
          <w:szCs w:val="22"/>
        </w:rPr>
        <w:t xml:space="preserve">secrets.py, then </w:t>
      </w:r>
      <w:r w:rsidR="00D52D09" w:rsidRPr="00DE0173">
        <w:rPr>
          <w:rFonts w:asciiTheme="majorHAnsi" w:hAnsiTheme="majorHAnsi" w:cstheme="majorHAnsi"/>
          <w:sz w:val="22"/>
          <w:szCs w:val="22"/>
        </w:rPr>
        <w:t>logging to the MongoDB backend will fail</w:t>
      </w:r>
      <w:r w:rsidR="00D006A5" w:rsidRPr="00DE0173">
        <w:rPr>
          <w:rFonts w:asciiTheme="majorHAnsi" w:hAnsiTheme="majorHAnsi" w:cstheme="majorHAnsi"/>
          <w:sz w:val="22"/>
          <w:szCs w:val="22"/>
        </w:rPr>
        <w:t xml:space="preserve"> and</w:t>
      </w:r>
      <w:r w:rsidR="00D52D09" w:rsidRPr="00DE0173">
        <w:rPr>
          <w:rFonts w:asciiTheme="majorHAnsi" w:hAnsiTheme="majorHAnsi" w:cstheme="majorHAnsi"/>
          <w:sz w:val="22"/>
          <w:szCs w:val="22"/>
        </w:rPr>
        <w:t xml:space="preserve"> the device will simply notify the user rather than </w:t>
      </w:r>
      <w:r w:rsidR="00D006A5" w:rsidRPr="00DE0173">
        <w:rPr>
          <w:rFonts w:asciiTheme="majorHAnsi" w:hAnsiTheme="majorHAnsi" w:cstheme="majorHAnsi"/>
          <w:sz w:val="22"/>
          <w:szCs w:val="22"/>
        </w:rPr>
        <w:t xml:space="preserve">exit </w:t>
      </w:r>
      <w:r w:rsidR="00D52D09" w:rsidRPr="00DE0173">
        <w:rPr>
          <w:rFonts w:asciiTheme="majorHAnsi" w:hAnsiTheme="majorHAnsi" w:cstheme="majorHAnsi"/>
          <w:sz w:val="22"/>
          <w:szCs w:val="22"/>
        </w:rPr>
        <w:t>the program.</w:t>
      </w:r>
      <w:r w:rsidR="00BC6944" w:rsidRPr="00DE0173">
        <w:rPr>
          <w:rFonts w:asciiTheme="majorHAnsi" w:hAnsiTheme="majorHAnsi" w:cstheme="majorHAnsi"/>
          <w:sz w:val="22"/>
          <w:szCs w:val="22"/>
        </w:rPr>
        <w:t xml:space="preserve"> The same applies for logging to an onboard SD card.</w:t>
      </w:r>
      <w:r w:rsidR="003048CD" w:rsidRPr="00DE0173">
        <w:rPr>
          <w:rFonts w:asciiTheme="majorHAnsi" w:hAnsiTheme="majorHAnsi" w:cstheme="majorHAnsi"/>
          <w:sz w:val="22"/>
          <w:szCs w:val="22"/>
        </w:rPr>
        <w:t xml:space="preserve"> If an SD card is detected, </w:t>
      </w:r>
      <w:r w:rsidR="00B400DF" w:rsidRPr="00DE0173">
        <w:rPr>
          <w:rFonts w:asciiTheme="majorHAnsi" w:hAnsiTheme="majorHAnsi" w:cstheme="majorHAnsi"/>
          <w:sz w:val="22"/>
          <w:szCs w:val="22"/>
        </w:rPr>
        <w:t xml:space="preserve">the microcontroller will write </w:t>
      </w:r>
      <w:r w:rsidR="003048CD" w:rsidRPr="00DE0173">
        <w:rPr>
          <w:rFonts w:asciiTheme="majorHAnsi" w:hAnsiTheme="majorHAnsi" w:cstheme="majorHAnsi"/>
          <w:sz w:val="22"/>
          <w:szCs w:val="22"/>
        </w:rPr>
        <w:t xml:space="preserve">backup data </w:t>
      </w:r>
      <w:r w:rsidR="00B400DF" w:rsidRPr="00DE0173">
        <w:rPr>
          <w:rFonts w:asciiTheme="majorHAnsi" w:hAnsiTheme="majorHAnsi" w:cstheme="majorHAnsi"/>
          <w:sz w:val="22"/>
          <w:szCs w:val="22"/>
        </w:rPr>
        <w:t>to it</w:t>
      </w:r>
      <w:r w:rsidR="006F0C6C" w:rsidRPr="00DE0173">
        <w:rPr>
          <w:rFonts w:asciiTheme="majorHAnsi" w:hAnsiTheme="majorHAnsi" w:cstheme="majorHAnsi"/>
          <w:sz w:val="22"/>
          <w:szCs w:val="22"/>
        </w:rPr>
        <w:t>, otherwise it will be skipped.</w:t>
      </w:r>
    </w:p>
    <w:p w14:paraId="165E6D13" w14:textId="3F8B1FC2" w:rsidR="00D7003E" w:rsidRPr="00DE0173" w:rsidRDefault="00D7003E" w:rsidP="00FC30A9">
      <w:pPr>
        <w:rPr>
          <w:rFonts w:asciiTheme="majorHAnsi" w:hAnsiTheme="majorHAnsi" w:cstheme="majorHAnsi"/>
          <w:sz w:val="22"/>
          <w:szCs w:val="22"/>
        </w:rPr>
      </w:pPr>
    </w:p>
    <w:p w14:paraId="6E6B7D3B" w14:textId="77777777" w:rsidR="00D7003E" w:rsidRPr="00DE0173" w:rsidRDefault="00D7003E" w:rsidP="00D7003E">
      <w:pPr>
        <w:pStyle w:val="Heading2"/>
        <w:spacing w:before="0"/>
        <w:rPr>
          <w:sz w:val="28"/>
          <w:szCs w:val="28"/>
        </w:rPr>
      </w:pPr>
      <w:r w:rsidRPr="00DE0173">
        <w:rPr>
          <w:color w:val="4F81BD" w:themeColor="accent1"/>
          <w:sz w:val="28"/>
          <w:szCs w:val="28"/>
        </w:rPr>
        <w:t>Problem 3:</w:t>
      </w:r>
    </w:p>
    <w:p w14:paraId="0078C14B" w14:textId="07F54829" w:rsidR="00D7003E" w:rsidRPr="00DE0173" w:rsidRDefault="00D7003E" w:rsidP="00D7003E">
      <w:pPr>
        <w:rPr>
          <w:rFonts w:asciiTheme="majorHAnsi" w:hAnsiTheme="majorHAnsi" w:cstheme="majorHAnsi"/>
          <w:sz w:val="22"/>
          <w:szCs w:val="22"/>
        </w:rPr>
      </w:pPr>
      <w:r w:rsidRPr="00DE0173">
        <w:rPr>
          <w:rFonts w:asciiTheme="majorHAnsi" w:hAnsiTheme="majorHAnsi" w:cstheme="majorHAnsi"/>
          <w:sz w:val="22"/>
          <w:szCs w:val="22"/>
        </w:rPr>
        <w:t>The Stemma-QT to Grove connector is out-of-stock</w:t>
      </w:r>
      <w:r w:rsidR="004251D1" w:rsidRPr="00DE0173">
        <w:rPr>
          <w:rFonts w:asciiTheme="majorHAnsi" w:hAnsiTheme="majorHAnsi" w:cstheme="majorHAnsi"/>
          <w:sz w:val="22"/>
          <w:szCs w:val="22"/>
        </w:rPr>
        <w:t>.</w:t>
      </w:r>
    </w:p>
    <w:p w14:paraId="7E2327FD" w14:textId="77777777" w:rsidR="00D7003E" w:rsidRPr="00DE0173" w:rsidRDefault="00D7003E" w:rsidP="00D7003E">
      <w:pPr>
        <w:rPr>
          <w:rFonts w:asciiTheme="majorHAnsi" w:hAnsiTheme="majorHAnsi" w:cstheme="majorHAnsi"/>
          <w:sz w:val="22"/>
          <w:szCs w:val="22"/>
        </w:rPr>
      </w:pPr>
    </w:p>
    <w:p w14:paraId="339C11B2" w14:textId="77777777" w:rsidR="00D7003E" w:rsidRPr="00DE0173" w:rsidRDefault="00D7003E" w:rsidP="00D7003E">
      <w:pPr>
        <w:pStyle w:val="Heading2"/>
        <w:spacing w:before="0"/>
        <w:rPr>
          <w:color w:val="4F81BD" w:themeColor="accent1"/>
          <w:sz w:val="28"/>
          <w:szCs w:val="28"/>
        </w:rPr>
      </w:pPr>
      <w:r w:rsidRPr="00DE0173">
        <w:rPr>
          <w:color w:val="4F81BD" w:themeColor="accent1"/>
          <w:sz w:val="28"/>
          <w:szCs w:val="28"/>
        </w:rPr>
        <w:t xml:space="preserve">Potential solution: </w:t>
      </w:r>
    </w:p>
    <w:p w14:paraId="57F86862" w14:textId="6FC94B5E" w:rsidR="00A31571" w:rsidRPr="00DE0173" w:rsidRDefault="00D7003E" w:rsidP="00FC30A9">
      <w:pPr>
        <w:rPr>
          <w:rFonts w:asciiTheme="majorHAnsi" w:hAnsiTheme="majorHAnsi" w:cstheme="majorHAnsi"/>
          <w:sz w:val="22"/>
          <w:szCs w:val="22"/>
        </w:rPr>
      </w:pPr>
      <w:r w:rsidRPr="00DE0173">
        <w:rPr>
          <w:rFonts w:asciiTheme="majorHAnsi" w:hAnsiTheme="majorHAnsi" w:cstheme="majorHAnsi"/>
          <w:sz w:val="22"/>
          <w:szCs w:val="22"/>
        </w:rPr>
        <w:t xml:space="preserve">An alternative connector that can be used in place of the Stemma-QT to Grove connector is a 4-pin JST PH to JST SH Cable (DigiKey Cat#1528-4424-ND). </w:t>
      </w:r>
      <w:r w:rsidR="007448DD" w:rsidRPr="00DE0173">
        <w:rPr>
          <w:rFonts w:asciiTheme="majorHAnsi" w:hAnsiTheme="majorHAnsi" w:cstheme="majorHAnsi"/>
          <w:sz w:val="22"/>
          <w:szCs w:val="22"/>
        </w:rPr>
        <w:t>Another alternative is using a Stemma-QT to header pin cable</w:t>
      </w:r>
      <w:r w:rsidR="00B0389F" w:rsidRPr="00DE0173">
        <w:rPr>
          <w:rFonts w:asciiTheme="majorHAnsi" w:hAnsiTheme="majorHAnsi" w:cstheme="majorHAnsi"/>
          <w:sz w:val="22"/>
          <w:szCs w:val="22"/>
        </w:rPr>
        <w:t xml:space="preserve"> (DigiKey Cat#1528-4209-ND)</w:t>
      </w:r>
      <w:r w:rsidR="007448DD" w:rsidRPr="00DE0173">
        <w:rPr>
          <w:rFonts w:asciiTheme="majorHAnsi" w:hAnsiTheme="majorHAnsi" w:cstheme="majorHAnsi"/>
          <w:sz w:val="22"/>
          <w:szCs w:val="22"/>
        </w:rPr>
        <w:t xml:space="preserve"> and plugging directly into the GPIO pins that correspond to Grove Port #6</w:t>
      </w:r>
      <w:r w:rsidR="005507EF" w:rsidRPr="00DE0173">
        <w:rPr>
          <w:rFonts w:asciiTheme="majorHAnsi" w:hAnsiTheme="majorHAnsi" w:cstheme="majorHAnsi"/>
          <w:sz w:val="22"/>
          <w:szCs w:val="22"/>
        </w:rPr>
        <w:t xml:space="preserve"> of the Maker Pi Pico base</w:t>
      </w:r>
      <w:r w:rsidR="007448DD" w:rsidRPr="00DE0173">
        <w:rPr>
          <w:rFonts w:asciiTheme="majorHAnsi" w:hAnsiTheme="majorHAnsi" w:cstheme="majorHAnsi"/>
          <w:sz w:val="22"/>
          <w:szCs w:val="22"/>
        </w:rPr>
        <w:t>.</w:t>
      </w:r>
    </w:p>
    <w:p w14:paraId="5D043B11" w14:textId="7F8646CF" w:rsidR="00FC30A9" w:rsidRPr="00DE0173" w:rsidRDefault="00FC30A9" w:rsidP="004F06BA">
      <w:pPr>
        <w:rPr>
          <w:rFonts w:asciiTheme="majorHAnsi" w:hAnsiTheme="majorHAnsi" w:cstheme="majorHAnsi"/>
          <w:iCs/>
          <w:color w:val="4F81BD" w:themeColor="accent1"/>
          <w:sz w:val="32"/>
          <w:szCs w:val="32"/>
        </w:rPr>
      </w:pPr>
    </w:p>
    <w:p w14:paraId="5A212780" w14:textId="77777777" w:rsidR="00A31571" w:rsidRPr="00DE0173" w:rsidRDefault="00A31571" w:rsidP="00A31571">
      <w:pPr>
        <w:pStyle w:val="Heading2"/>
        <w:spacing w:before="0"/>
        <w:rPr>
          <w:sz w:val="28"/>
          <w:szCs w:val="28"/>
        </w:rPr>
      </w:pPr>
      <w:r w:rsidRPr="00DE0173">
        <w:rPr>
          <w:color w:val="4F81BD" w:themeColor="accent1"/>
          <w:sz w:val="28"/>
          <w:szCs w:val="28"/>
        </w:rPr>
        <w:t>Problem 3:</w:t>
      </w:r>
    </w:p>
    <w:p w14:paraId="44F5325D" w14:textId="0FF2B3BE" w:rsidR="00A31571" w:rsidRPr="00DE0173" w:rsidRDefault="00A31571" w:rsidP="00A31571">
      <w:pPr>
        <w:rPr>
          <w:rFonts w:asciiTheme="majorHAnsi" w:hAnsiTheme="majorHAnsi" w:cstheme="majorHAnsi"/>
          <w:sz w:val="22"/>
          <w:szCs w:val="22"/>
        </w:rPr>
      </w:pPr>
      <w:r w:rsidRPr="00DE0173">
        <w:rPr>
          <w:rFonts w:asciiTheme="majorHAnsi" w:hAnsiTheme="majorHAnsi" w:cstheme="majorHAnsi"/>
          <w:sz w:val="22"/>
          <w:szCs w:val="22"/>
        </w:rPr>
        <w:t>The sculpting wire doesn’t fit through the mounting holes.</w:t>
      </w:r>
    </w:p>
    <w:p w14:paraId="0D9A03F6" w14:textId="77777777" w:rsidR="00A31571" w:rsidRPr="00DE0173" w:rsidRDefault="00A31571" w:rsidP="00A31571">
      <w:pPr>
        <w:rPr>
          <w:rFonts w:asciiTheme="majorHAnsi" w:hAnsiTheme="majorHAnsi" w:cstheme="majorHAnsi"/>
          <w:sz w:val="22"/>
          <w:szCs w:val="22"/>
        </w:rPr>
      </w:pPr>
    </w:p>
    <w:p w14:paraId="6896B69A" w14:textId="77777777" w:rsidR="00A31571" w:rsidRPr="00DE0173" w:rsidRDefault="00A31571" w:rsidP="00A31571">
      <w:pPr>
        <w:pStyle w:val="Heading2"/>
        <w:spacing w:before="0"/>
        <w:rPr>
          <w:color w:val="4F81BD" w:themeColor="accent1"/>
          <w:sz w:val="28"/>
          <w:szCs w:val="28"/>
        </w:rPr>
      </w:pPr>
      <w:r w:rsidRPr="00DE0173">
        <w:rPr>
          <w:color w:val="4F81BD" w:themeColor="accent1"/>
          <w:sz w:val="28"/>
          <w:szCs w:val="28"/>
        </w:rPr>
        <w:t xml:space="preserve">Potential solution: </w:t>
      </w:r>
    </w:p>
    <w:p w14:paraId="5D575F05" w14:textId="7546D815" w:rsidR="00A31571" w:rsidRPr="00DE0173" w:rsidRDefault="00A31571" w:rsidP="004F06BA">
      <w:pPr>
        <w:rPr>
          <w:rFonts w:asciiTheme="majorHAnsi" w:hAnsiTheme="majorHAnsi" w:cstheme="majorHAnsi"/>
          <w:sz w:val="22"/>
          <w:szCs w:val="22"/>
        </w:rPr>
      </w:pPr>
      <w:r w:rsidRPr="00DE0173">
        <w:rPr>
          <w:rFonts w:asciiTheme="majorHAnsi" w:hAnsiTheme="majorHAnsi" w:cstheme="majorHAnsi"/>
          <w:sz w:val="22"/>
          <w:szCs w:val="22"/>
        </w:rPr>
        <w:t xml:space="preserve">Ensure that the </w:t>
      </w:r>
      <w:r w:rsidR="00B10B46" w:rsidRPr="00DE0173">
        <w:rPr>
          <w:rFonts w:asciiTheme="majorHAnsi" w:hAnsiTheme="majorHAnsi" w:cstheme="majorHAnsi"/>
          <w:sz w:val="22"/>
          <w:szCs w:val="22"/>
        </w:rPr>
        <w:t xml:space="preserve">outer diameter of the </w:t>
      </w:r>
      <w:r w:rsidRPr="00DE0173">
        <w:rPr>
          <w:rFonts w:asciiTheme="majorHAnsi" w:hAnsiTheme="majorHAnsi" w:cstheme="majorHAnsi"/>
          <w:sz w:val="22"/>
          <w:szCs w:val="22"/>
        </w:rPr>
        <w:t xml:space="preserve">sculpting wire is </w:t>
      </w:r>
      <w:r w:rsidR="00B10B46" w:rsidRPr="00DE0173">
        <w:rPr>
          <w:rFonts w:asciiTheme="majorHAnsi" w:hAnsiTheme="majorHAnsi" w:cstheme="majorHAnsi"/>
          <w:sz w:val="22"/>
          <w:szCs w:val="22"/>
        </w:rPr>
        <w:t>14 AWG or higher (i.e., 1.628 mm or thinner). Enameled wire (often advertised as sculpting wire) has a very thin coating</w:t>
      </w:r>
      <w:r w:rsidR="002D69FE" w:rsidRPr="00DE0173">
        <w:rPr>
          <w:rFonts w:asciiTheme="majorHAnsi" w:hAnsiTheme="majorHAnsi" w:cstheme="majorHAnsi"/>
          <w:sz w:val="22"/>
          <w:szCs w:val="22"/>
        </w:rPr>
        <w:t>,</w:t>
      </w:r>
      <w:r w:rsidR="00B10B46" w:rsidRPr="00DE0173">
        <w:rPr>
          <w:rFonts w:asciiTheme="majorHAnsi" w:hAnsiTheme="majorHAnsi" w:cstheme="majorHAnsi"/>
          <w:sz w:val="22"/>
          <w:szCs w:val="22"/>
        </w:rPr>
        <w:t xml:space="preserve"> whereas electrical wiring typically has a non-negligible insulation thickness.</w:t>
      </w:r>
    </w:p>
    <w:p w14:paraId="21BC915B" w14:textId="77777777" w:rsidR="00A31571" w:rsidRPr="00DE0173" w:rsidRDefault="00A31571" w:rsidP="004F06BA">
      <w:pPr>
        <w:rPr>
          <w:rFonts w:asciiTheme="majorHAnsi" w:hAnsiTheme="majorHAnsi" w:cstheme="majorHAnsi"/>
          <w:iCs/>
          <w:color w:val="4F81BD" w:themeColor="accent1"/>
          <w:sz w:val="32"/>
          <w:szCs w:val="32"/>
        </w:rPr>
      </w:pPr>
    </w:p>
    <w:p w14:paraId="6480F7F9" w14:textId="22DBAA28" w:rsidR="004F06BA" w:rsidRPr="00DE0173" w:rsidRDefault="0036722E" w:rsidP="004F06BA">
      <w:pPr>
        <w:rPr>
          <w:rFonts w:asciiTheme="majorHAnsi" w:hAnsiTheme="majorHAnsi" w:cstheme="majorHAnsi"/>
          <w:iCs/>
          <w:color w:val="4F81BD" w:themeColor="accent1"/>
          <w:sz w:val="32"/>
          <w:szCs w:val="32"/>
        </w:rPr>
      </w:pPr>
      <w:r w:rsidRPr="00DE0173">
        <w:rPr>
          <w:rFonts w:asciiTheme="majorHAnsi" w:hAnsiTheme="majorHAnsi" w:cstheme="majorHAnsi"/>
          <w:iCs/>
          <w:color w:val="4F81BD" w:themeColor="accent1"/>
          <w:sz w:val="32"/>
          <w:szCs w:val="32"/>
        </w:rPr>
        <w:t xml:space="preserve">Resource </w:t>
      </w:r>
      <w:r w:rsidR="003E0EC4" w:rsidRPr="00DE0173">
        <w:rPr>
          <w:rFonts w:asciiTheme="majorHAnsi" w:hAnsiTheme="majorHAnsi" w:cstheme="majorHAnsi"/>
          <w:iCs/>
          <w:color w:val="4F81BD" w:themeColor="accent1"/>
          <w:sz w:val="32"/>
          <w:szCs w:val="32"/>
        </w:rPr>
        <w:t>availability</w:t>
      </w:r>
    </w:p>
    <w:p w14:paraId="42B5E5BF" w14:textId="47D1603E" w:rsidR="004F06BA" w:rsidRPr="00DE0173" w:rsidRDefault="004F06BA" w:rsidP="004F06BA">
      <w:pPr>
        <w:rPr>
          <w:rFonts w:asciiTheme="majorHAnsi" w:hAnsiTheme="majorHAnsi" w:cstheme="majorHAnsi"/>
          <w:iCs/>
          <w:sz w:val="22"/>
          <w:szCs w:val="22"/>
        </w:rPr>
      </w:pPr>
      <w:r w:rsidRPr="00DE0173">
        <w:rPr>
          <w:rFonts w:asciiTheme="majorHAnsi" w:hAnsiTheme="majorHAnsi" w:cstheme="majorHAnsi"/>
          <w:b/>
          <w:i/>
          <w:sz w:val="22"/>
          <w:szCs w:val="22"/>
        </w:rPr>
        <w:t xml:space="preserve">Lead </w:t>
      </w:r>
      <w:r w:rsidR="003E0EC4" w:rsidRPr="00DE0173">
        <w:rPr>
          <w:rFonts w:asciiTheme="majorHAnsi" w:hAnsiTheme="majorHAnsi" w:cstheme="majorHAnsi"/>
          <w:b/>
          <w:i/>
          <w:sz w:val="22"/>
          <w:szCs w:val="22"/>
        </w:rPr>
        <w:t>contact</w:t>
      </w:r>
    </w:p>
    <w:p w14:paraId="573BA581" w14:textId="397EF4BF" w:rsidR="004F06BA" w:rsidRPr="00DE0173" w:rsidRDefault="004F06BA" w:rsidP="004F06BA">
      <w:pPr>
        <w:rPr>
          <w:rFonts w:asciiTheme="majorHAnsi" w:hAnsiTheme="majorHAnsi" w:cstheme="majorHAnsi"/>
          <w:iCs/>
          <w:sz w:val="22"/>
          <w:szCs w:val="22"/>
        </w:rPr>
      </w:pPr>
      <w:r w:rsidRPr="00DE0173">
        <w:rPr>
          <w:rFonts w:asciiTheme="majorHAnsi" w:hAnsiTheme="majorHAnsi" w:cstheme="majorHAnsi"/>
          <w:iCs/>
          <w:sz w:val="22"/>
          <w:szCs w:val="22"/>
        </w:rPr>
        <w:t xml:space="preserve">Further information and requests for resources and reagents should be directed to and will be fulfilled by the </w:t>
      </w:r>
      <w:r w:rsidR="003E0EC4" w:rsidRPr="00DE0173">
        <w:rPr>
          <w:rFonts w:asciiTheme="majorHAnsi" w:hAnsiTheme="majorHAnsi" w:cstheme="majorHAnsi"/>
          <w:iCs/>
          <w:sz w:val="22"/>
          <w:szCs w:val="22"/>
        </w:rPr>
        <w:t xml:space="preserve">lead contact, </w:t>
      </w:r>
      <w:r w:rsidR="006418BE" w:rsidRPr="00DE0173">
        <w:rPr>
          <w:rFonts w:asciiTheme="majorHAnsi" w:hAnsiTheme="majorHAnsi" w:cstheme="majorHAnsi"/>
          <w:iCs/>
          <w:sz w:val="22"/>
          <w:szCs w:val="22"/>
        </w:rPr>
        <w:t>Taylor D. Sparks sparks@eng.utah.edu</w:t>
      </w:r>
      <w:r w:rsidRPr="00DE0173">
        <w:rPr>
          <w:rFonts w:asciiTheme="majorHAnsi" w:hAnsiTheme="majorHAnsi" w:cstheme="majorHAnsi"/>
          <w:iCs/>
          <w:sz w:val="22"/>
          <w:szCs w:val="22"/>
        </w:rPr>
        <w:t>.</w:t>
      </w:r>
    </w:p>
    <w:p w14:paraId="26492CE4" w14:textId="77777777" w:rsidR="004F06BA" w:rsidRPr="00DE0173" w:rsidRDefault="004F06BA" w:rsidP="004F06BA">
      <w:pPr>
        <w:rPr>
          <w:rFonts w:asciiTheme="majorHAnsi" w:hAnsiTheme="majorHAnsi" w:cstheme="majorHAnsi"/>
          <w:b/>
          <w:bCs/>
          <w:i/>
          <w:iCs/>
          <w:sz w:val="22"/>
          <w:szCs w:val="22"/>
        </w:rPr>
      </w:pPr>
    </w:p>
    <w:p w14:paraId="604BF74D" w14:textId="5F298BBF" w:rsidR="004F06BA" w:rsidRPr="00DE0173" w:rsidRDefault="004F06BA" w:rsidP="004F06BA">
      <w:pPr>
        <w:rPr>
          <w:rFonts w:asciiTheme="majorHAnsi" w:hAnsiTheme="majorHAnsi" w:cstheme="majorHAnsi"/>
          <w:iCs/>
          <w:sz w:val="22"/>
          <w:szCs w:val="22"/>
        </w:rPr>
      </w:pPr>
      <w:r w:rsidRPr="00DE0173">
        <w:rPr>
          <w:rFonts w:asciiTheme="majorHAnsi" w:hAnsiTheme="majorHAnsi" w:cstheme="majorHAnsi"/>
          <w:b/>
          <w:bCs/>
          <w:i/>
          <w:iCs/>
          <w:sz w:val="22"/>
          <w:szCs w:val="22"/>
        </w:rPr>
        <w:t xml:space="preserve">Materials </w:t>
      </w:r>
      <w:r w:rsidR="003E0EC4" w:rsidRPr="00DE0173">
        <w:rPr>
          <w:rFonts w:asciiTheme="majorHAnsi" w:hAnsiTheme="majorHAnsi" w:cstheme="majorHAnsi"/>
          <w:b/>
          <w:bCs/>
          <w:i/>
          <w:iCs/>
          <w:sz w:val="22"/>
          <w:szCs w:val="22"/>
        </w:rPr>
        <w:t>availability</w:t>
      </w:r>
    </w:p>
    <w:p w14:paraId="0C329DCE" w14:textId="4C1AF4C1" w:rsidR="004F06BA" w:rsidRPr="00DE0173" w:rsidRDefault="00852187" w:rsidP="004F06BA">
      <w:pPr>
        <w:rPr>
          <w:rFonts w:asciiTheme="majorHAnsi" w:hAnsiTheme="majorHAnsi" w:cstheme="majorHAnsi"/>
          <w:iCs/>
          <w:sz w:val="22"/>
          <w:szCs w:val="22"/>
        </w:rPr>
      </w:pPr>
      <w:r w:rsidRPr="00DE0173">
        <w:rPr>
          <w:rFonts w:asciiTheme="majorHAnsi" w:hAnsiTheme="majorHAnsi" w:cstheme="majorHAnsi"/>
          <w:iCs/>
          <w:sz w:val="22"/>
          <w:szCs w:val="22"/>
        </w:rPr>
        <w:t>This study did not generate new unique reagents.</w:t>
      </w:r>
    </w:p>
    <w:p w14:paraId="412C6EE6" w14:textId="77777777" w:rsidR="00852187" w:rsidRPr="00DE0173" w:rsidRDefault="00852187" w:rsidP="004F06BA">
      <w:pPr>
        <w:rPr>
          <w:rFonts w:asciiTheme="majorHAnsi" w:hAnsiTheme="majorHAnsi" w:cstheme="majorHAnsi"/>
          <w:iCs/>
          <w:sz w:val="22"/>
          <w:szCs w:val="22"/>
        </w:rPr>
      </w:pPr>
    </w:p>
    <w:p w14:paraId="0CDCAD99" w14:textId="419DAFB2" w:rsidR="004F06BA" w:rsidRPr="00DE0173" w:rsidRDefault="004F06BA" w:rsidP="004F06BA">
      <w:pPr>
        <w:rPr>
          <w:rFonts w:asciiTheme="majorHAnsi" w:hAnsiTheme="majorHAnsi" w:cstheme="majorHAnsi"/>
          <w:iCs/>
          <w:sz w:val="22"/>
          <w:szCs w:val="22"/>
        </w:rPr>
      </w:pPr>
      <w:r w:rsidRPr="00DE0173">
        <w:rPr>
          <w:rFonts w:asciiTheme="majorHAnsi" w:hAnsiTheme="majorHAnsi" w:cstheme="majorHAnsi"/>
          <w:b/>
          <w:bCs/>
          <w:i/>
          <w:iCs/>
          <w:sz w:val="22"/>
          <w:szCs w:val="22"/>
        </w:rPr>
        <w:t xml:space="preserve">Data and </w:t>
      </w:r>
      <w:r w:rsidR="003E0EC4" w:rsidRPr="00DE0173">
        <w:rPr>
          <w:rFonts w:asciiTheme="majorHAnsi" w:hAnsiTheme="majorHAnsi" w:cstheme="majorHAnsi"/>
          <w:b/>
          <w:bCs/>
          <w:i/>
          <w:iCs/>
          <w:sz w:val="22"/>
          <w:szCs w:val="22"/>
        </w:rPr>
        <w:t>code availability</w:t>
      </w:r>
    </w:p>
    <w:p w14:paraId="51A18EA3" w14:textId="3DE9DBC8" w:rsidR="007C53BA" w:rsidRPr="00DE0173" w:rsidRDefault="007C53BA" w:rsidP="004F06BA">
      <w:pPr>
        <w:rPr>
          <w:rFonts w:asciiTheme="majorHAnsi" w:hAnsiTheme="majorHAnsi" w:cstheme="majorHAnsi"/>
          <w:i/>
          <w:sz w:val="22"/>
          <w:szCs w:val="22"/>
        </w:rPr>
      </w:pPr>
    </w:p>
    <w:p w14:paraId="4FA155F5" w14:textId="112B751D" w:rsidR="007C53BA" w:rsidRPr="00DE0173" w:rsidRDefault="007C53BA" w:rsidP="004F06BA">
      <w:pPr>
        <w:rPr>
          <w:rFonts w:asciiTheme="majorHAnsi" w:hAnsiTheme="majorHAnsi" w:cstheme="majorHAnsi"/>
          <w:iCs/>
          <w:sz w:val="22"/>
          <w:szCs w:val="22"/>
        </w:rPr>
      </w:pPr>
      <w:r w:rsidRPr="00DE0173">
        <w:rPr>
          <w:rFonts w:asciiTheme="majorHAnsi" w:hAnsiTheme="majorHAnsi" w:cstheme="majorHAnsi"/>
          <w:iCs/>
          <w:sz w:val="22"/>
          <w:szCs w:val="22"/>
        </w:rPr>
        <w:t xml:space="preserve">The datasets and code generated during this study are available </w:t>
      </w:r>
      <w:r w:rsidR="00852187" w:rsidRPr="00DE0173">
        <w:rPr>
          <w:rFonts w:asciiTheme="majorHAnsi" w:hAnsiTheme="majorHAnsi" w:cstheme="majorHAnsi"/>
          <w:iCs/>
          <w:sz w:val="22"/>
          <w:szCs w:val="22"/>
        </w:rPr>
        <w:t>on GitHub</w:t>
      </w:r>
      <w:r w:rsidRPr="00DE0173">
        <w:rPr>
          <w:rFonts w:asciiTheme="majorHAnsi" w:hAnsiTheme="majorHAnsi" w:cstheme="majorHAnsi"/>
          <w:iCs/>
          <w:sz w:val="22"/>
          <w:szCs w:val="22"/>
        </w:rPr>
        <w:t>:</w:t>
      </w:r>
      <w:r w:rsidRPr="00DE0173">
        <w:rPr>
          <w:iCs/>
        </w:rPr>
        <w:t xml:space="preserve"> </w:t>
      </w:r>
      <w:hyperlink r:id="rId65" w:history="1">
        <w:r w:rsidR="007F166E" w:rsidRPr="00DE0173">
          <w:rPr>
            <w:rStyle w:val="Hyperlink"/>
            <w:rFonts w:asciiTheme="majorHAnsi" w:hAnsiTheme="majorHAnsi" w:cstheme="majorHAnsi"/>
            <w:iCs/>
            <w:sz w:val="22"/>
            <w:szCs w:val="22"/>
          </w:rPr>
          <w:t>https://github.com/sparks-baird/self-driving-lab-demo</w:t>
        </w:r>
      </w:hyperlink>
      <w:r w:rsidRPr="00DE0173">
        <w:rPr>
          <w:rFonts w:asciiTheme="majorHAnsi" w:hAnsiTheme="majorHAnsi" w:cstheme="majorHAnsi"/>
          <w:iCs/>
          <w:sz w:val="22"/>
          <w:szCs w:val="22"/>
        </w:rPr>
        <w:t>.</w:t>
      </w:r>
      <w:r w:rsidR="007F166E" w:rsidRPr="00DE0173">
        <w:rPr>
          <w:rFonts w:asciiTheme="majorHAnsi" w:hAnsiTheme="majorHAnsi" w:cstheme="majorHAnsi"/>
          <w:iCs/>
          <w:sz w:val="22"/>
          <w:szCs w:val="22"/>
        </w:rPr>
        <w:t xml:space="preserve"> A standalone DigiKey order is available at </w:t>
      </w:r>
      <w:hyperlink r:id="rId66" w:history="1">
        <w:r w:rsidR="007F166E" w:rsidRPr="00DE0173">
          <w:rPr>
            <w:rStyle w:val="Hyperlink"/>
            <w:rFonts w:asciiTheme="majorHAnsi" w:hAnsiTheme="majorHAnsi" w:cstheme="majorHAnsi"/>
            <w:iCs/>
            <w:sz w:val="22"/>
            <w:szCs w:val="22"/>
          </w:rPr>
          <w:t>https://www.digikey.com/short/c05d10fd</w:t>
        </w:r>
      </w:hyperlink>
      <w:r w:rsidR="007F166E" w:rsidRPr="00DE0173">
        <w:rPr>
          <w:rFonts w:asciiTheme="majorHAnsi" w:hAnsiTheme="majorHAnsi" w:cstheme="majorHAnsi"/>
          <w:iCs/>
          <w:sz w:val="22"/>
          <w:szCs w:val="22"/>
        </w:rPr>
        <w:t>.</w:t>
      </w:r>
      <w:r w:rsidR="00F85B3C" w:rsidRPr="00DE0173">
        <w:rPr>
          <w:rFonts w:asciiTheme="majorHAnsi" w:hAnsiTheme="majorHAnsi" w:cstheme="majorHAnsi"/>
          <w:iCs/>
          <w:sz w:val="22"/>
          <w:szCs w:val="22"/>
        </w:rPr>
        <w:t xml:space="preserve"> </w:t>
      </w:r>
    </w:p>
    <w:p w14:paraId="106063C8" w14:textId="338CB2D8" w:rsidR="008A7F77" w:rsidRPr="00DE0173" w:rsidRDefault="008A7F77">
      <w:pPr>
        <w:pStyle w:val="Heading1"/>
        <w:rPr>
          <w:rFonts w:cstheme="majorHAnsi"/>
          <w:color w:val="4F81BD" w:themeColor="accent1"/>
        </w:rPr>
      </w:pPr>
      <w:r w:rsidRPr="00DE0173">
        <w:rPr>
          <w:rFonts w:cstheme="majorHAnsi"/>
          <w:color w:val="4F81BD" w:themeColor="accent1"/>
        </w:rPr>
        <w:t>A</w:t>
      </w:r>
      <w:r w:rsidR="0036722E" w:rsidRPr="00DE0173">
        <w:rPr>
          <w:rFonts w:cstheme="majorHAnsi"/>
          <w:color w:val="4F81BD" w:themeColor="accent1"/>
        </w:rPr>
        <w:t>cknowledgments</w:t>
      </w:r>
      <w:r w:rsidR="00361E70" w:rsidRPr="00DE0173">
        <w:rPr>
          <w:rFonts w:cstheme="majorHAnsi"/>
          <w:color w:val="4F81BD" w:themeColor="accent1"/>
        </w:rPr>
        <w:t xml:space="preserve"> </w:t>
      </w:r>
    </w:p>
    <w:p w14:paraId="712DDF7F" w14:textId="77777777" w:rsidR="00361E70" w:rsidRPr="00DE0173" w:rsidRDefault="00361E70">
      <w:pPr>
        <w:rPr>
          <w:rFonts w:asciiTheme="majorHAnsi" w:hAnsiTheme="majorHAnsi" w:cstheme="majorHAnsi"/>
          <w:sz w:val="20"/>
          <w:szCs w:val="20"/>
        </w:rPr>
      </w:pPr>
    </w:p>
    <w:p w14:paraId="5D75B927" w14:textId="7CE18934" w:rsidR="003713E4" w:rsidRPr="00DE0173" w:rsidRDefault="006418BE" w:rsidP="00E60239">
      <w:pPr>
        <w:rPr>
          <w:rFonts w:asciiTheme="majorHAnsi" w:hAnsiTheme="majorHAnsi" w:cstheme="majorHAnsi"/>
          <w:iCs/>
          <w:sz w:val="22"/>
          <w:szCs w:val="22"/>
        </w:rPr>
      </w:pPr>
      <w:r w:rsidRPr="00DE0173">
        <w:rPr>
          <w:rFonts w:asciiTheme="majorHAnsi" w:hAnsiTheme="majorHAnsi" w:cstheme="majorHAnsi"/>
          <w:iCs/>
          <w:sz w:val="22"/>
          <w:szCs w:val="22"/>
        </w:rPr>
        <w:t xml:space="preserve">This work was supported by the National Science Foundation under </w:t>
      </w:r>
      <w:r w:rsidR="007C53BA" w:rsidRPr="00DE0173">
        <w:rPr>
          <w:rFonts w:asciiTheme="majorHAnsi" w:hAnsiTheme="majorHAnsi" w:cstheme="majorHAnsi"/>
          <w:iCs/>
          <w:sz w:val="22"/>
          <w:szCs w:val="22"/>
        </w:rPr>
        <w:t>G</w:t>
      </w:r>
      <w:r w:rsidRPr="00DE0173">
        <w:rPr>
          <w:rFonts w:asciiTheme="majorHAnsi" w:hAnsiTheme="majorHAnsi" w:cstheme="majorHAnsi"/>
          <w:iCs/>
          <w:sz w:val="22"/>
          <w:szCs w:val="22"/>
        </w:rPr>
        <w:t xml:space="preserve">rant No. </w:t>
      </w:r>
      <w:r w:rsidR="007C53BA" w:rsidRPr="00DE0173">
        <w:rPr>
          <w:rFonts w:asciiTheme="majorHAnsi" w:hAnsiTheme="majorHAnsi" w:cstheme="majorHAnsi"/>
          <w:iCs/>
          <w:sz w:val="22"/>
          <w:szCs w:val="22"/>
        </w:rPr>
        <w:t>DMR-1651668.</w:t>
      </w:r>
    </w:p>
    <w:p w14:paraId="30A2C3BE" w14:textId="601B90ED" w:rsidR="008A7F77" w:rsidRPr="00DE0173" w:rsidRDefault="0036722E">
      <w:pPr>
        <w:pStyle w:val="Heading1"/>
        <w:rPr>
          <w:rFonts w:cstheme="majorHAnsi"/>
          <w:color w:val="4F81BD" w:themeColor="accent1"/>
        </w:rPr>
      </w:pPr>
      <w:r w:rsidRPr="00DE0173">
        <w:rPr>
          <w:rFonts w:cstheme="majorHAnsi"/>
          <w:color w:val="4F81BD" w:themeColor="accent1"/>
        </w:rPr>
        <w:t xml:space="preserve">Author </w:t>
      </w:r>
      <w:r w:rsidR="003E0EC4" w:rsidRPr="00DE0173">
        <w:rPr>
          <w:rFonts w:cstheme="majorHAnsi"/>
          <w:color w:val="4F81BD" w:themeColor="accent1"/>
        </w:rPr>
        <w:t>contributions</w:t>
      </w:r>
    </w:p>
    <w:p w14:paraId="412D54BD" w14:textId="77777777" w:rsidR="00361E70" w:rsidRPr="00DE0173" w:rsidRDefault="00361E70">
      <w:pPr>
        <w:rPr>
          <w:rFonts w:asciiTheme="majorHAnsi" w:hAnsiTheme="majorHAnsi" w:cstheme="majorHAnsi"/>
          <w:b/>
          <w:bCs/>
          <w:sz w:val="20"/>
          <w:szCs w:val="20"/>
        </w:rPr>
      </w:pPr>
    </w:p>
    <w:p w14:paraId="5C4DA3A7" w14:textId="765C0BB0" w:rsidR="00D72A9F" w:rsidRPr="00DE0173" w:rsidRDefault="007C53BA">
      <w:pPr>
        <w:rPr>
          <w:rFonts w:asciiTheme="majorHAnsi" w:hAnsiTheme="majorHAnsi" w:cstheme="majorHAnsi"/>
          <w:iCs/>
          <w:sz w:val="22"/>
          <w:szCs w:val="22"/>
        </w:rPr>
      </w:pPr>
      <w:r w:rsidRPr="00DE0173">
        <w:rPr>
          <w:rFonts w:asciiTheme="majorHAnsi" w:hAnsiTheme="majorHAnsi" w:cstheme="majorHAnsi"/>
          <w:iCs/>
          <w:sz w:val="22"/>
          <w:szCs w:val="22"/>
        </w:rPr>
        <w:t>Sterling G. Baird: Conceptualization, Methodology, Software, Writing – Original Draft, Writing – Review &amp; Editing, Visualization, Taylor D. Sparks: Supervision, Funding Acquisition</w:t>
      </w:r>
    </w:p>
    <w:p w14:paraId="6D7E369F" w14:textId="3983146B" w:rsidR="00BE622D" w:rsidRPr="00DE0173" w:rsidRDefault="0036722E" w:rsidP="00BE622D">
      <w:pPr>
        <w:pStyle w:val="Heading1"/>
        <w:rPr>
          <w:rFonts w:cstheme="majorHAnsi"/>
          <w:color w:val="4F81BD" w:themeColor="accent1"/>
        </w:rPr>
      </w:pPr>
      <w:r w:rsidRPr="00DE0173">
        <w:rPr>
          <w:rFonts w:cstheme="majorHAnsi"/>
          <w:color w:val="4F81BD" w:themeColor="accent1"/>
        </w:rPr>
        <w:t xml:space="preserve">Declaration of </w:t>
      </w:r>
      <w:r w:rsidR="003E0EC4" w:rsidRPr="00DE0173">
        <w:rPr>
          <w:rFonts w:cstheme="majorHAnsi"/>
          <w:color w:val="4F81BD" w:themeColor="accent1"/>
        </w:rPr>
        <w:t>interests</w:t>
      </w:r>
    </w:p>
    <w:p w14:paraId="16D871B1" w14:textId="088E41FC" w:rsidR="00BE622D" w:rsidRPr="00DE0173" w:rsidRDefault="00BE622D" w:rsidP="00BE622D"/>
    <w:p w14:paraId="54861A3E" w14:textId="56F98E59" w:rsidR="00BE622D" w:rsidRPr="00A622DB" w:rsidRDefault="00BE622D" w:rsidP="00BE622D">
      <w:pPr>
        <w:rPr>
          <w:rFonts w:asciiTheme="majorHAnsi" w:hAnsiTheme="majorHAnsi" w:cstheme="majorHAnsi"/>
          <w:sz w:val="22"/>
          <w:szCs w:val="22"/>
        </w:rPr>
      </w:pPr>
      <w:r w:rsidRPr="00A622DB">
        <w:rPr>
          <w:rFonts w:asciiTheme="majorHAnsi" w:hAnsiTheme="majorHAnsi" w:cstheme="majorHAnsi"/>
          <w:sz w:val="22"/>
          <w:szCs w:val="22"/>
        </w:rPr>
        <w:t>The authors declare no competing interests.</w:t>
      </w:r>
    </w:p>
    <w:p w14:paraId="02A69E92" w14:textId="57EAB0E9" w:rsidR="6448D06E" w:rsidRPr="00DE0173" w:rsidRDefault="0036722E">
      <w:pPr>
        <w:pStyle w:val="Heading1"/>
        <w:rPr>
          <w:rFonts w:cstheme="majorHAnsi"/>
          <w:color w:val="4F81BD" w:themeColor="accent1"/>
        </w:rPr>
      </w:pPr>
      <w:r w:rsidRPr="00DE0173">
        <w:rPr>
          <w:rFonts w:cstheme="majorHAnsi"/>
          <w:color w:val="4F81BD" w:themeColor="accent1"/>
        </w:rPr>
        <w:t>References</w:t>
      </w:r>
    </w:p>
    <w:p w14:paraId="1A60C6D9" w14:textId="77777777" w:rsidR="00361E70" w:rsidRPr="00DE0173" w:rsidRDefault="00361E70">
      <w:pPr>
        <w:rPr>
          <w:rFonts w:asciiTheme="majorHAnsi" w:hAnsiTheme="majorHAnsi" w:cstheme="majorHAnsi"/>
          <w:b/>
          <w:bCs/>
          <w:sz w:val="20"/>
          <w:szCs w:val="20"/>
        </w:rPr>
      </w:pPr>
    </w:p>
    <w:bookmarkEnd w:id="38"/>
    <w:p w14:paraId="689E73E7" w14:textId="77777777" w:rsidR="00737B12" w:rsidRPr="00737B12" w:rsidRDefault="00255D82" w:rsidP="00737B12">
      <w:pPr>
        <w:pStyle w:val="Bibliography"/>
        <w:rPr>
          <w:rFonts w:ascii="Calibri" w:hAnsi="Calibri" w:cs="Calibri"/>
          <w:sz w:val="22"/>
        </w:rPr>
      </w:pPr>
      <w:r w:rsidRPr="00DE0173">
        <w:rPr>
          <w:rFonts w:asciiTheme="majorHAnsi" w:hAnsiTheme="majorHAnsi" w:cstheme="majorBidi"/>
          <w:sz w:val="22"/>
          <w:szCs w:val="22"/>
        </w:rPr>
        <w:fldChar w:fldCharType="begin"/>
      </w:r>
      <w:r w:rsidRPr="00DE0173">
        <w:rPr>
          <w:rFonts w:asciiTheme="majorHAnsi" w:hAnsiTheme="majorHAnsi" w:cstheme="majorBidi"/>
          <w:sz w:val="22"/>
          <w:szCs w:val="22"/>
        </w:rPr>
        <w:instrText xml:space="preserve"> ADDIN ZOTERO_BIBL {"uncited":[],"omitted":[],"custom":[]} CSL_BIBLIOGRAPHY </w:instrText>
      </w:r>
      <w:r w:rsidRPr="00DE0173">
        <w:rPr>
          <w:rFonts w:asciiTheme="majorHAnsi" w:hAnsiTheme="majorHAnsi" w:cstheme="majorBidi"/>
          <w:sz w:val="22"/>
          <w:szCs w:val="22"/>
        </w:rPr>
        <w:fldChar w:fldCharType="separate"/>
      </w:r>
      <w:r w:rsidR="00737B12" w:rsidRPr="00737B12">
        <w:rPr>
          <w:rFonts w:ascii="Calibri" w:hAnsi="Calibri" w:cs="Calibri"/>
          <w:sz w:val="22"/>
        </w:rPr>
        <w:t>(1)</w:t>
      </w:r>
      <w:r w:rsidR="00737B12" w:rsidRPr="00737B12">
        <w:rPr>
          <w:rFonts w:ascii="Calibri" w:hAnsi="Calibri" w:cs="Calibri"/>
          <w:sz w:val="22"/>
        </w:rPr>
        <w:tab/>
        <w:t xml:space="preserve">Baird, S. G.; Sparks, T. D. What Is a Minimal Working Example for a Self-Driving Laboratory? </w:t>
      </w:r>
      <w:r w:rsidR="00737B12" w:rsidRPr="00737B12">
        <w:rPr>
          <w:rFonts w:ascii="Calibri" w:hAnsi="Calibri" w:cs="Calibri"/>
          <w:i/>
          <w:iCs/>
          <w:sz w:val="22"/>
        </w:rPr>
        <w:t>Matter</w:t>
      </w:r>
      <w:r w:rsidR="00737B12" w:rsidRPr="00737B12">
        <w:rPr>
          <w:rFonts w:ascii="Calibri" w:hAnsi="Calibri" w:cs="Calibri"/>
          <w:sz w:val="22"/>
        </w:rPr>
        <w:t xml:space="preserve"> </w:t>
      </w:r>
      <w:r w:rsidR="00737B12" w:rsidRPr="00737B12">
        <w:rPr>
          <w:rFonts w:ascii="Calibri" w:hAnsi="Calibri" w:cs="Calibri"/>
          <w:b/>
          <w:bCs/>
          <w:sz w:val="22"/>
        </w:rPr>
        <w:t>2022</w:t>
      </w:r>
      <w:r w:rsidR="00737B12" w:rsidRPr="00737B12">
        <w:rPr>
          <w:rFonts w:ascii="Calibri" w:hAnsi="Calibri" w:cs="Calibri"/>
          <w:sz w:val="22"/>
        </w:rPr>
        <w:t xml:space="preserve">, </w:t>
      </w:r>
      <w:r w:rsidR="00737B12" w:rsidRPr="00737B12">
        <w:rPr>
          <w:rFonts w:ascii="Calibri" w:hAnsi="Calibri" w:cs="Calibri"/>
          <w:i/>
          <w:iCs/>
          <w:sz w:val="22"/>
        </w:rPr>
        <w:t>5</w:t>
      </w:r>
      <w:r w:rsidR="00737B12" w:rsidRPr="00737B12">
        <w:rPr>
          <w:rFonts w:ascii="Calibri" w:hAnsi="Calibri" w:cs="Calibri"/>
          <w:sz w:val="22"/>
        </w:rPr>
        <w:t xml:space="preserve"> (12), 4170–4178. https://doi.org/10.1016/j.matt.2022.11.007.</w:t>
      </w:r>
    </w:p>
    <w:p w14:paraId="21D16413"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(2)</w:t>
      </w:r>
      <w:r w:rsidRPr="00737B12">
        <w:rPr>
          <w:rFonts w:ascii="Calibri" w:hAnsi="Calibri" w:cs="Calibri"/>
          <w:sz w:val="22"/>
        </w:rPr>
        <w:tab/>
        <w:t>Saar, L.; Liang, H.; Wang, A.; McDannald, A.; Rodriguez, E.; Takeuchi, I.; Kusne, A. G. A Low-Cost Robot Science Kit for Education with Symbolic Regression for Hypothesis Discovery and Validation. arXiv June 13, 2022. https://doi.org/10.48550/arXiv.2204.04187.</w:t>
      </w:r>
    </w:p>
    <w:p w14:paraId="78F8E9BE"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(3)</w:t>
      </w:r>
      <w:r w:rsidRPr="00737B12">
        <w:rPr>
          <w:rFonts w:ascii="Calibri" w:hAnsi="Calibri" w:cs="Calibri"/>
          <w:sz w:val="22"/>
        </w:rPr>
        <w:tab/>
        <w:t xml:space="preserve">Vargas, S.; Zamirpour, S.; Menon, S.; Rothman, A.; Häse, F.; Tamayo-Mendoza, T.; Romero, J.; Sim, S.; Menke, T.; Aspuru-Guzik, A. Team-Based Learning for Scientific Computing and Automated Experimentation: Visualization of Colored Reactions. </w:t>
      </w:r>
      <w:r w:rsidRPr="00737B12">
        <w:rPr>
          <w:rFonts w:ascii="Calibri" w:hAnsi="Calibri" w:cs="Calibri"/>
          <w:i/>
          <w:iCs/>
          <w:sz w:val="22"/>
        </w:rPr>
        <w:t>J. Chem. Educ.</w:t>
      </w:r>
      <w:r w:rsidRPr="00737B12">
        <w:rPr>
          <w:rFonts w:ascii="Calibri" w:hAnsi="Calibri" w:cs="Calibri"/>
          <w:sz w:val="22"/>
        </w:rPr>
        <w:t xml:space="preserve"> </w:t>
      </w:r>
      <w:r w:rsidRPr="00737B12">
        <w:rPr>
          <w:rFonts w:ascii="Calibri" w:hAnsi="Calibri" w:cs="Calibri"/>
          <w:b/>
          <w:bCs/>
          <w:sz w:val="22"/>
        </w:rPr>
        <w:t>2020</w:t>
      </w:r>
      <w:r w:rsidRPr="00737B12">
        <w:rPr>
          <w:rFonts w:ascii="Calibri" w:hAnsi="Calibri" w:cs="Calibri"/>
          <w:sz w:val="22"/>
        </w:rPr>
        <w:t xml:space="preserve">, </w:t>
      </w:r>
      <w:r w:rsidRPr="00737B12">
        <w:rPr>
          <w:rFonts w:ascii="Calibri" w:hAnsi="Calibri" w:cs="Calibri"/>
          <w:i/>
          <w:iCs/>
          <w:sz w:val="22"/>
        </w:rPr>
        <w:t>97</w:t>
      </w:r>
      <w:r w:rsidRPr="00737B12">
        <w:rPr>
          <w:rFonts w:ascii="Calibri" w:hAnsi="Calibri" w:cs="Calibri"/>
          <w:sz w:val="22"/>
        </w:rPr>
        <w:t xml:space="preserve"> (3), 689–694. https://doi.org/10.1021/acs.jchemed.9b00603.</w:t>
      </w:r>
    </w:p>
    <w:p w14:paraId="002C0AC0"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(4)</w:t>
      </w:r>
      <w:r w:rsidRPr="00737B12">
        <w:rPr>
          <w:rFonts w:ascii="Calibri" w:hAnsi="Calibri" w:cs="Calibri"/>
          <w:sz w:val="22"/>
        </w:rPr>
        <w:tab/>
        <w:t xml:space="preserve">Gutierrez, J. M. P.; Hinkley, T.; Taylor, J. W.; Yanev, K.; Cronin, L. Evolution of Oil Droplets in a Chemorobotic Platform. </w:t>
      </w:r>
      <w:r w:rsidRPr="00737B12">
        <w:rPr>
          <w:rFonts w:ascii="Calibri" w:hAnsi="Calibri" w:cs="Calibri"/>
          <w:i/>
          <w:iCs/>
          <w:sz w:val="22"/>
        </w:rPr>
        <w:t>Nat Commun</w:t>
      </w:r>
      <w:r w:rsidRPr="00737B12">
        <w:rPr>
          <w:rFonts w:ascii="Calibri" w:hAnsi="Calibri" w:cs="Calibri"/>
          <w:sz w:val="22"/>
        </w:rPr>
        <w:t xml:space="preserve"> </w:t>
      </w:r>
      <w:r w:rsidRPr="00737B12">
        <w:rPr>
          <w:rFonts w:ascii="Calibri" w:hAnsi="Calibri" w:cs="Calibri"/>
          <w:b/>
          <w:bCs/>
          <w:sz w:val="22"/>
        </w:rPr>
        <w:t>2014</w:t>
      </w:r>
      <w:r w:rsidRPr="00737B12">
        <w:rPr>
          <w:rFonts w:ascii="Calibri" w:hAnsi="Calibri" w:cs="Calibri"/>
          <w:sz w:val="22"/>
        </w:rPr>
        <w:t xml:space="preserve">, </w:t>
      </w:r>
      <w:r w:rsidRPr="00737B12">
        <w:rPr>
          <w:rFonts w:ascii="Calibri" w:hAnsi="Calibri" w:cs="Calibri"/>
          <w:i/>
          <w:iCs/>
          <w:sz w:val="22"/>
        </w:rPr>
        <w:t>5</w:t>
      </w:r>
      <w:r w:rsidRPr="00737B12">
        <w:rPr>
          <w:rFonts w:ascii="Calibri" w:hAnsi="Calibri" w:cs="Calibri"/>
          <w:sz w:val="22"/>
        </w:rPr>
        <w:t xml:space="preserve"> (1), 5571. https://doi.org/10.1038/ncomms6571.</w:t>
      </w:r>
    </w:p>
    <w:p w14:paraId="34A50A71"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(5)</w:t>
      </w:r>
      <w:r w:rsidRPr="00737B12">
        <w:rPr>
          <w:rFonts w:ascii="Calibri" w:hAnsi="Calibri" w:cs="Calibri"/>
          <w:sz w:val="22"/>
        </w:rPr>
        <w:tab/>
        <w:t xml:space="preserve">Caramelli, D.; Salley, D.; Henson, A.; Camarasa, G. A.; Sharabi, S.; Keenan, G.; Cronin, L. Networking Chemical Robots for Reaction Multitasking. </w:t>
      </w:r>
      <w:r w:rsidRPr="00737B12">
        <w:rPr>
          <w:rFonts w:ascii="Calibri" w:hAnsi="Calibri" w:cs="Calibri"/>
          <w:i/>
          <w:iCs/>
          <w:sz w:val="22"/>
        </w:rPr>
        <w:t>Nat Commun</w:t>
      </w:r>
      <w:r w:rsidRPr="00737B12">
        <w:rPr>
          <w:rFonts w:ascii="Calibri" w:hAnsi="Calibri" w:cs="Calibri"/>
          <w:sz w:val="22"/>
        </w:rPr>
        <w:t xml:space="preserve"> </w:t>
      </w:r>
      <w:r w:rsidRPr="00737B12">
        <w:rPr>
          <w:rFonts w:ascii="Calibri" w:hAnsi="Calibri" w:cs="Calibri"/>
          <w:b/>
          <w:bCs/>
          <w:sz w:val="22"/>
        </w:rPr>
        <w:t>2018</w:t>
      </w:r>
      <w:r w:rsidRPr="00737B12">
        <w:rPr>
          <w:rFonts w:ascii="Calibri" w:hAnsi="Calibri" w:cs="Calibri"/>
          <w:sz w:val="22"/>
        </w:rPr>
        <w:t xml:space="preserve">, </w:t>
      </w:r>
      <w:r w:rsidRPr="00737B12">
        <w:rPr>
          <w:rFonts w:ascii="Calibri" w:hAnsi="Calibri" w:cs="Calibri"/>
          <w:i/>
          <w:iCs/>
          <w:sz w:val="22"/>
        </w:rPr>
        <w:t>9</w:t>
      </w:r>
      <w:r w:rsidRPr="00737B12">
        <w:rPr>
          <w:rFonts w:ascii="Calibri" w:hAnsi="Calibri" w:cs="Calibri"/>
          <w:sz w:val="22"/>
        </w:rPr>
        <w:t xml:space="preserve"> (1), 3406. https://doi.org/10.1038/s41467-018-05828-8.</w:t>
      </w:r>
    </w:p>
    <w:p w14:paraId="3A8E6EB7"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(6)</w:t>
      </w:r>
      <w:r w:rsidRPr="00737B12">
        <w:rPr>
          <w:rFonts w:ascii="Calibri" w:hAnsi="Calibri" w:cs="Calibri"/>
          <w:sz w:val="22"/>
        </w:rPr>
        <w:tab/>
        <w:t xml:space="preserve">Fuhrmann, T.; Ahmed, D. I.; Arikson, L.; Wirth, M.; Miller, M. L.; Li, E.; Lam, A.; Blikstein, P.; Riedel-Kruse, I. Scientific Inquiry in Middle Schools by Combining Computational Thinking, Wet Lab Experiments, and Liquid Handling Robots. In </w:t>
      </w:r>
      <w:r w:rsidRPr="00737B12">
        <w:rPr>
          <w:rFonts w:ascii="Calibri" w:hAnsi="Calibri" w:cs="Calibri"/>
          <w:i/>
          <w:iCs/>
          <w:sz w:val="22"/>
        </w:rPr>
        <w:t>Interaction Design and Children</w:t>
      </w:r>
      <w:r w:rsidRPr="00737B12">
        <w:rPr>
          <w:rFonts w:ascii="Calibri" w:hAnsi="Calibri" w:cs="Calibri"/>
          <w:sz w:val="22"/>
        </w:rPr>
        <w:t>; ACM: Athens Greece, 2021; pp 444–449. https://doi.org/10.1145/3459990.3465180.</w:t>
      </w:r>
    </w:p>
    <w:p w14:paraId="053A264B"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(7)</w:t>
      </w:r>
      <w:r w:rsidRPr="00737B12">
        <w:rPr>
          <w:rFonts w:ascii="Calibri" w:hAnsi="Calibri" w:cs="Calibri"/>
          <w:sz w:val="22"/>
        </w:rPr>
        <w:tab/>
        <w:t xml:space="preserve">Seifrid, M.; Hattrick-Simpers, J.; Aspuru-Guzik, A.; Kalil, T.; Cranford, S. Reaching Critical MASS: Crowdsourcing Designs for the next Generation of Materials Acceleration Platforms. </w:t>
      </w:r>
      <w:r w:rsidRPr="00737B12">
        <w:rPr>
          <w:rFonts w:ascii="Calibri" w:hAnsi="Calibri" w:cs="Calibri"/>
          <w:i/>
          <w:iCs/>
          <w:sz w:val="22"/>
        </w:rPr>
        <w:t>Matter</w:t>
      </w:r>
      <w:r w:rsidRPr="00737B12">
        <w:rPr>
          <w:rFonts w:ascii="Calibri" w:hAnsi="Calibri" w:cs="Calibri"/>
          <w:sz w:val="22"/>
        </w:rPr>
        <w:t xml:space="preserve"> </w:t>
      </w:r>
      <w:r w:rsidRPr="00737B12">
        <w:rPr>
          <w:rFonts w:ascii="Calibri" w:hAnsi="Calibri" w:cs="Calibri"/>
          <w:b/>
          <w:bCs/>
          <w:sz w:val="22"/>
        </w:rPr>
        <w:t>2022</w:t>
      </w:r>
      <w:r w:rsidRPr="00737B12">
        <w:rPr>
          <w:rFonts w:ascii="Calibri" w:hAnsi="Calibri" w:cs="Calibri"/>
          <w:sz w:val="22"/>
        </w:rPr>
        <w:t xml:space="preserve">, </w:t>
      </w:r>
      <w:r w:rsidRPr="00737B12">
        <w:rPr>
          <w:rFonts w:ascii="Calibri" w:hAnsi="Calibri" w:cs="Calibri"/>
          <w:i/>
          <w:iCs/>
          <w:sz w:val="22"/>
        </w:rPr>
        <w:t>5</w:t>
      </w:r>
      <w:r w:rsidRPr="00737B12">
        <w:rPr>
          <w:rFonts w:ascii="Calibri" w:hAnsi="Calibri" w:cs="Calibri"/>
          <w:sz w:val="22"/>
        </w:rPr>
        <w:t xml:space="preserve"> (7), 1972–1976. https://doi.org/10.1016/j.matt.2022.05.035.</w:t>
      </w:r>
    </w:p>
    <w:p w14:paraId="22DBCD7C"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(8)</w:t>
      </w:r>
      <w:r w:rsidRPr="00737B12">
        <w:rPr>
          <w:rFonts w:ascii="Calibri" w:hAnsi="Calibri" w:cs="Calibri"/>
          <w:sz w:val="22"/>
        </w:rPr>
        <w:tab/>
        <w:t>Hickman, R. J.; Ru, J. Equipping Data-Driven Experiment Planning for Self-Driving Laboratories with Semantic Memory: Case Studies of Transfer Learning in Chemical Reaction Optimization. 27. https://doi.org/10.26434/chemrxiv-2022-jt4sm.</w:t>
      </w:r>
    </w:p>
    <w:p w14:paraId="6566D766"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(9)</w:t>
      </w:r>
      <w:r w:rsidRPr="00737B12">
        <w:rPr>
          <w:rFonts w:ascii="Calibri" w:hAnsi="Calibri" w:cs="Calibri"/>
          <w:sz w:val="22"/>
        </w:rPr>
        <w:tab/>
        <w:t xml:space="preserve">MacLeod, B. P.; Parlane, F. G. L.; Morrissey, T. D.; Häse, F.; Roch, L. M.; Dettelbach, K. E.; Moreira, R.; Yunker, L. P. E.; Rooney, M. B.; Deeth, J. R.; Lai, V.; Ng, G. J.; Situ, H.; Zhang, R. H.; Elliott, M. S.; Haley, T. H.; Dvorak, D. J.; Aspuru-Guzik, A.; Hein, J. E.; Berlinguette, C. P. Self-Driving Laboratory for Accelerated Discovery of Thin-Film Materials. </w:t>
      </w:r>
      <w:r w:rsidRPr="00737B12">
        <w:rPr>
          <w:rFonts w:ascii="Calibri" w:hAnsi="Calibri" w:cs="Calibri"/>
          <w:i/>
          <w:iCs/>
          <w:sz w:val="22"/>
        </w:rPr>
        <w:t>Sci. Adv.</w:t>
      </w:r>
      <w:r w:rsidRPr="00737B12">
        <w:rPr>
          <w:rFonts w:ascii="Calibri" w:hAnsi="Calibri" w:cs="Calibri"/>
          <w:sz w:val="22"/>
        </w:rPr>
        <w:t xml:space="preserve"> </w:t>
      </w:r>
      <w:r w:rsidRPr="00737B12">
        <w:rPr>
          <w:rFonts w:ascii="Calibri" w:hAnsi="Calibri" w:cs="Calibri"/>
          <w:b/>
          <w:bCs/>
          <w:sz w:val="22"/>
        </w:rPr>
        <w:t>2020</w:t>
      </w:r>
      <w:r w:rsidRPr="00737B12">
        <w:rPr>
          <w:rFonts w:ascii="Calibri" w:hAnsi="Calibri" w:cs="Calibri"/>
          <w:sz w:val="22"/>
        </w:rPr>
        <w:t xml:space="preserve">, </w:t>
      </w:r>
      <w:r w:rsidRPr="00737B12">
        <w:rPr>
          <w:rFonts w:ascii="Calibri" w:hAnsi="Calibri" w:cs="Calibri"/>
          <w:i/>
          <w:iCs/>
          <w:sz w:val="22"/>
        </w:rPr>
        <w:t>6</w:t>
      </w:r>
      <w:r w:rsidRPr="00737B12">
        <w:rPr>
          <w:rFonts w:ascii="Calibri" w:hAnsi="Calibri" w:cs="Calibri"/>
          <w:sz w:val="22"/>
        </w:rPr>
        <w:t xml:space="preserve"> (20), eaaz8867. https://doi.org/10.1126/sciadv.aaz8867.</w:t>
      </w:r>
    </w:p>
    <w:p w14:paraId="35625D97"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(10)</w:t>
      </w:r>
      <w:r w:rsidRPr="00737B12">
        <w:rPr>
          <w:rFonts w:ascii="Calibri" w:hAnsi="Calibri" w:cs="Calibri"/>
          <w:sz w:val="22"/>
        </w:rPr>
        <w:tab/>
        <w:t xml:space="preserve">Bennett, J. A.; Abolhasani, M. Autonomous Chemical Science and Engineering Enabled by Self-Driving Laboratories. </w:t>
      </w:r>
      <w:r w:rsidRPr="00737B12">
        <w:rPr>
          <w:rFonts w:ascii="Calibri" w:hAnsi="Calibri" w:cs="Calibri"/>
          <w:i/>
          <w:iCs/>
          <w:sz w:val="22"/>
        </w:rPr>
        <w:t>Current Opinion in Chemical Engineering</w:t>
      </w:r>
      <w:r w:rsidRPr="00737B12">
        <w:rPr>
          <w:rFonts w:ascii="Calibri" w:hAnsi="Calibri" w:cs="Calibri"/>
          <w:sz w:val="22"/>
        </w:rPr>
        <w:t xml:space="preserve"> </w:t>
      </w:r>
      <w:r w:rsidRPr="00737B12">
        <w:rPr>
          <w:rFonts w:ascii="Calibri" w:hAnsi="Calibri" w:cs="Calibri"/>
          <w:b/>
          <w:bCs/>
          <w:sz w:val="22"/>
        </w:rPr>
        <w:t>2022</w:t>
      </w:r>
      <w:r w:rsidRPr="00737B12">
        <w:rPr>
          <w:rFonts w:ascii="Calibri" w:hAnsi="Calibri" w:cs="Calibri"/>
          <w:sz w:val="22"/>
        </w:rPr>
        <w:t xml:space="preserve">, </w:t>
      </w:r>
      <w:r w:rsidRPr="00737B12">
        <w:rPr>
          <w:rFonts w:ascii="Calibri" w:hAnsi="Calibri" w:cs="Calibri"/>
          <w:i/>
          <w:iCs/>
          <w:sz w:val="22"/>
        </w:rPr>
        <w:t>36</w:t>
      </w:r>
      <w:r w:rsidRPr="00737B12">
        <w:rPr>
          <w:rFonts w:ascii="Calibri" w:hAnsi="Calibri" w:cs="Calibri"/>
          <w:sz w:val="22"/>
        </w:rPr>
        <w:t>, 100831. https://doi.org/10.1016/j.coche.2022.100831.</w:t>
      </w:r>
    </w:p>
    <w:p w14:paraId="19AD3529"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(11)</w:t>
      </w:r>
      <w:r w:rsidRPr="00737B12">
        <w:rPr>
          <w:rFonts w:ascii="Calibri" w:hAnsi="Calibri" w:cs="Calibri"/>
          <w:sz w:val="22"/>
        </w:rPr>
        <w:tab/>
        <w:t xml:space="preserve">Häse, F.; Roch, L. M.; Aspuru-Guzik, A. Chimera: Enabling Hierarchy Based Multi-Objective Optimization for Self-Driving Laboratories. </w:t>
      </w:r>
      <w:r w:rsidRPr="00737B12">
        <w:rPr>
          <w:rFonts w:ascii="Calibri" w:hAnsi="Calibri" w:cs="Calibri"/>
          <w:i/>
          <w:iCs/>
          <w:sz w:val="22"/>
        </w:rPr>
        <w:t>Chem. Sci.</w:t>
      </w:r>
      <w:r w:rsidRPr="00737B12">
        <w:rPr>
          <w:rFonts w:ascii="Calibri" w:hAnsi="Calibri" w:cs="Calibri"/>
          <w:sz w:val="22"/>
        </w:rPr>
        <w:t xml:space="preserve"> </w:t>
      </w:r>
      <w:r w:rsidRPr="00737B12">
        <w:rPr>
          <w:rFonts w:ascii="Calibri" w:hAnsi="Calibri" w:cs="Calibri"/>
          <w:b/>
          <w:bCs/>
          <w:sz w:val="22"/>
        </w:rPr>
        <w:t>2018</w:t>
      </w:r>
      <w:r w:rsidRPr="00737B12">
        <w:rPr>
          <w:rFonts w:ascii="Calibri" w:hAnsi="Calibri" w:cs="Calibri"/>
          <w:sz w:val="22"/>
        </w:rPr>
        <w:t xml:space="preserve">, </w:t>
      </w:r>
      <w:r w:rsidRPr="00737B12">
        <w:rPr>
          <w:rFonts w:ascii="Calibri" w:hAnsi="Calibri" w:cs="Calibri"/>
          <w:i/>
          <w:iCs/>
          <w:sz w:val="22"/>
        </w:rPr>
        <w:t>9</w:t>
      </w:r>
      <w:r w:rsidRPr="00737B12">
        <w:rPr>
          <w:rFonts w:ascii="Calibri" w:hAnsi="Calibri" w:cs="Calibri"/>
          <w:sz w:val="22"/>
        </w:rPr>
        <w:t xml:space="preserve"> (39), 7642–7655. https://doi.org/10.1039/C8SC02239A.</w:t>
      </w:r>
    </w:p>
    <w:p w14:paraId="24DD2E6D"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(12)</w:t>
      </w:r>
      <w:r w:rsidRPr="00737B12">
        <w:rPr>
          <w:rFonts w:ascii="Calibri" w:hAnsi="Calibri" w:cs="Calibri"/>
          <w:sz w:val="22"/>
        </w:rPr>
        <w:tab/>
        <w:t xml:space="preserve">Arróyave, R.; Khatamsaz, D.; Vela, B.; Couperthwaite, R.; Molkeri, A.; Singh, P.; Johnson, D. D.; Qian, X.; Srivastava, A.; Allaire, D. A Perspective on Bayesian Methods Applied to Materials Discovery and Design. </w:t>
      </w:r>
      <w:r w:rsidRPr="00737B12">
        <w:rPr>
          <w:rFonts w:ascii="Calibri" w:hAnsi="Calibri" w:cs="Calibri"/>
          <w:i/>
          <w:iCs/>
          <w:sz w:val="22"/>
        </w:rPr>
        <w:t>MRS Communications</w:t>
      </w:r>
      <w:r w:rsidRPr="00737B12">
        <w:rPr>
          <w:rFonts w:ascii="Calibri" w:hAnsi="Calibri" w:cs="Calibri"/>
          <w:sz w:val="22"/>
        </w:rPr>
        <w:t xml:space="preserve"> </w:t>
      </w:r>
      <w:r w:rsidRPr="00737B12">
        <w:rPr>
          <w:rFonts w:ascii="Calibri" w:hAnsi="Calibri" w:cs="Calibri"/>
          <w:b/>
          <w:bCs/>
          <w:sz w:val="22"/>
        </w:rPr>
        <w:t>2022</w:t>
      </w:r>
      <w:r w:rsidRPr="00737B12">
        <w:rPr>
          <w:rFonts w:ascii="Calibri" w:hAnsi="Calibri" w:cs="Calibri"/>
          <w:sz w:val="22"/>
        </w:rPr>
        <w:t>. https://doi.org/10.1557/s43579-022-00288-0.</w:t>
      </w:r>
    </w:p>
    <w:p w14:paraId="544ADED8"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(13)</w:t>
      </w:r>
      <w:r w:rsidRPr="00737B12">
        <w:rPr>
          <w:rFonts w:ascii="Calibri" w:hAnsi="Calibri" w:cs="Calibri"/>
          <w:sz w:val="22"/>
        </w:rPr>
        <w:tab/>
        <w:t xml:space="preserve">Griffiths, R.-R.; Hernández-Lobato, J. M. Constrained Bayesian Optimization for Automatic Chemical Design Using Variational Autoencoders. </w:t>
      </w:r>
      <w:r w:rsidRPr="00737B12">
        <w:rPr>
          <w:rFonts w:ascii="Calibri" w:hAnsi="Calibri" w:cs="Calibri"/>
          <w:i/>
          <w:iCs/>
          <w:sz w:val="22"/>
        </w:rPr>
        <w:t>Chem. Sci.</w:t>
      </w:r>
      <w:r w:rsidRPr="00737B12">
        <w:rPr>
          <w:rFonts w:ascii="Calibri" w:hAnsi="Calibri" w:cs="Calibri"/>
          <w:sz w:val="22"/>
        </w:rPr>
        <w:t xml:space="preserve"> </w:t>
      </w:r>
      <w:r w:rsidRPr="00737B12">
        <w:rPr>
          <w:rFonts w:ascii="Calibri" w:hAnsi="Calibri" w:cs="Calibri"/>
          <w:b/>
          <w:bCs/>
          <w:sz w:val="22"/>
        </w:rPr>
        <w:t>2020</w:t>
      </w:r>
      <w:r w:rsidRPr="00737B12">
        <w:rPr>
          <w:rFonts w:ascii="Calibri" w:hAnsi="Calibri" w:cs="Calibri"/>
          <w:sz w:val="22"/>
        </w:rPr>
        <w:t xml:space="preserve">, </w:t>
      </w:r>
      <w:r w:rsidRPr="00737B12">
        <w:rPr>
          <w:rFonts w:ascii="Calibri" w:hAnsi="Calibri" w:cs="Calibri"/>
          <w:i/>
          <w:iCs/>
          <w:sz w:val="22"/>
        </w:rPr>
        <w:t>11</w:t>
      </w:r>
      <w:r w:rsidRPr="00737B12">
        <w:rPr>
          <w:rFonts w:ascii="Calibri" w:hAnsi="Calibri" w:cs="Calibri"/>
          <w:sz w:val="22"/>
        </w:rPr>
        <w:t xml:space="preserve"> (2), 577–586. https://doi.org/10.1039/C9SC04026A.</w:t>
      </w:r>
    </w:p>
    <w:p w14:paraId="5753D6BD"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(14)</w:t>
      </w:r>
      <w:r w:rsidRPr="00737B12">
        <w:rPr>
          <w:rFonts w:ascii="Calibri" w:hAnsi="Calibri" w:cs="Calibri"/>
          <w:sz w:val="22"/>
        </w:rPr>
        <w:tab/>
        <w:t xml:space="preserve">Baird, S.; Hall, J. R.; Sparks, T. D. </w:t>
      </w:r>
      <w:r w:rsidRPr="00737B12">
        <w:rPr>
          <w:rFonts w:ascii="Calibri" w:hAnsi="Calibri" w:cs="Calibri"/>
          <w:i/>
          <w:iCs/>
          <w:sz w:val="22"/>
        </w:rPr>
        <w:t>Effect of Reducible and Irreducible Search Space Representations on Adaptive Design Efficiency: A Case Study on Maximizing Packing Fraction for Solid Rocket Fuel Propellant Simulations</w:t>
      </w:r>
      <w:r w:rsidRPr="00737B12">
        <w:rPr>
          <w:rFonts w:ascii="Calibri" w:hAnsi="Calibri" w:cs="Calibri"/>
          <w:sz w:val="22"/>
        </w:rPr>
        <w:t>; preprint; Chemistry, 2022. https://doi.org/10.26434/chemrxiv-2022-nz2w8.</w:t>
      </w:r>
    </w:p>
    <w:p w14:paraId="4661FB6F"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(15)</w:t>
      </w:r>
      <w:r w:rsidRPr="00737B12">
        <w:rPr>
          <w:rFonts w:ascii="Calibri" w:hAnsi="Calibri" w:cs="Calibri"/>
          <w:sz w:val="22"/>
        </w:rPr>
        <w:tab/>
        <w:t xml:space="preserve">Hickman, R. J.; Aldeghi, M.; Häse, F.; Aspuru-Guzik, A. Bayesian Optimization with Known Experimental and Design Constraints for Chemistry Applications. </w:t>
      </w:r>
      <w:r w:rsidRPr="00737B12">
        <w:rPr>
          <w:rFonts w:ascii="Calibri" w:hAnsi="Calibri" w:cs="Calibri"/>
          <w:i/>
          <w:iCs/>
          <w:sz w:val="22"/>
        </w:rPr>
        <w:t>arXiv:2203.17241 [cond-mat]</w:t>
      </w:r>
      <w:r w:rsidRPr="00737B12">
        <w:rPr>
          <w:rFonts w:ascii="Calibri" w:hAnsi="Calibri" w:cs="Calibri"/>
          <w:sz w:val="22"/>
        </w:rPr>
        <w:t xml:space="preserve"> </w:t>
      </w:r>
      <w:r w:rsidRPr="00737B12">
        <w:rPr>
          <w:rFonts w:ascii="Calibri" w:hAnsi="Calibri" w:cs="Calibri"/>
          <w:b/>
          <w:bCs/>
          <w:sz w:val="22"/>
        </w:rPr>
        <w:t>2022</w:t>
      </w:r>
      <w:r w:rsidRPr="00737B12">
        <w:rPr>
          <w:rFonts w:ascii="Calibri" w:hAnsi="Calibri" w:cs="Calibri"/>
          <w:sz w:val="22"/>
        </w:rPr>
        <w:t>.</w:t>
      </w:r>
    </w:p>
    <w:p w14:paraId="37F7A4F2"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(16)</w:t>
      </w:r>
      <w:r w:rsidRPr="00737B12">
        <w:rPr>
          <w:rFonts w:ascii="Calibri" w:hAnsi="Calibri" w:cs="Calibri"/>
          <w:sz w:val="22"/>
        </w:rPr>
        <w:tab/>
        <w:t xml:space="preserve">Baird, S. G.; Liu, M.; Sparks, T. D. High-Dimensional Bayesian Optimization of 23 Hyperparameters over 100 Iterations for an Attention-Based Network to Predict Materials Property: A Case Study on CrabNet Using Ax Platform and SAASBO. </w:t>
      </w:r>
      <w:r w:rsidRPr="00737B12">
        <w:rPr>
          <w:rFonts w:ascii="Calibri" w:hAnsi="Calibri" w:cs="Calibri"/>
          <w:i/>
          <w:iCs/>
          <w:sz w:val="22"/>
        </w:rPr>
        <w:t>Computational Materials Science</w:t>
      </w:r>
      <w:r w:rsidRPr="00737B12">
        <w:rPr>
          <w:rFonts w:ascii="Calibri" w:hAnsi="Calibri" w:cs="Calibri"/>
          <w:sz w:val="22"/>
        </w:rPr>
        <w:t xml:space="preserve"> </w:t>
      </w:r>
      <w:r w:rsidRPr="00737B12">
        <w:rPr>
          <w:rFonts w:ascii="Calibri" w:hAnsi="Calibri" w:cs="Calibri"/>
          <w:b/>
          <w:bCs/>
          <w:sz w:val="22"/>
        </w:rPr>
        <w:t>2022</w:t>
      </w:r>
      <w:r w:rsidRPr="00737B12">
        <w:rPr>
          <w:rFonts w:ascii="Calibri" w:hAnsi="Calibri" w:cs="Calibri"/>
          <w:sz w:val="22"/>
        </w:rPr>
        <w:t xml:space="preserve">, </w:t>
      </w:r>
      <w:r w:rsidRPr="00737B12">
        <w:rPr>
          <w:rFonts w:ascii="Calibri" w:hAnsi="Calibri" w:cs="Calibri"/>
          <w:i/>
          <w:iCs/>
          <w:sz w:val="22"/>
        </w:rPr>
        <w:t>211</w:t>
      </w:r>
      <w:r w:rsidRPr="00737B12">
        <w:rPr>
          <w:rFonts w:ascii="Calibri" w:hAnsi="Calibri" w:cs="Calibri"/>
          <w:sz w:val="22"/>
        </w:rPr>
        <w:t>, 111505. https://doi.org/10.1016/j.commatsci.2022.111505.</w:t>
      </w:r>
    </w:p>
    <w:p w14:paraId="327FA6AA"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(17)</w:t>
      </w:r>
      <w:r w:rsidRPr="00737B12">
        <w:rPr>
          <w:rFonts w:ascii="Calibri" w:hAnsi="Calibri" w:cs="Calibri"/>
          <w:sz w:val="22"/>
        </w:rPr>
        <w:tab/>
        <w:t xml:space="preserve">Eriksson, D.; Jankowiak, M. High-Dimensional Bayesian Optimization with Sparse Axis-Aligned Subspaces. </w:t>
      </w:r>
      <w:r w:rsidRPr="00737B12">
        <w:rPr>
          <w:rFonts w:ascii="Calibri" w:hAnsi="Calibri" w:cs="Calibri"/>
          <w:i/>
          <w:iCs/>
          <w:sz w:val="22"/>
        </w:rPr>
        <w:t>arXiv:2103.00349 [cs, stat]</w:t>
      </w:r>
      <w:r w:rsidRPr="00737B12">
        <w:rPr>
          <w:rFonts w:ascii="Calibri" w:hAnsi="Calibri" w:cs="Calibri"/>
          <w:sz w:val="22"/>
        </w:rPr>
        <w:t xml:space="preserve"> </w:t>
      </w:r>
      <w:r w:rsidRPr="00737B12">
        <w:rPr>
          <w:rFonts w:ascii="Calibri" w:hAnsi="Calibri" w:cs="Calibri"/>
          <w:b/>
          <w:bCs/>
          <w:sz w:val="22"/>
        </w:rPr>
        <w:t>2021</w:t>
      </w:r>
      <w:r w:rsidRPr="00737B12">
        <w:rPr>
          <w:rFonts w:ascii="Calibri" w:hAnsi="Calibri" w:cs="Calibri"/>
          <w:sz w:val="22"/>
        </w:rPr>
        <w:t>.</w:t>
      </w:r>
    </w:p>
    <w:p w14:paraId="66299DEC"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(18)</w:t>
      </w:r>
      <w:r w:rsidRPr="00737B12">
        <w:rPr>
          <w:rFonts w:ascii="Calibri" w:hAnsi="Calibri" w:cs="Calibri"/>
          <w:sz w:val="22"/>
        </w:rPr>
        <w:tab/>
        <w:t xml:space="preserve">Tran, A.; Tranchida, J.; Wildey, T.; Thompson, A. P. Multi-Fidelity Machine-Learning with Uncertainty Quantification and Bayesian Optimization for Materials Design: Application to Ternary Random Alloys. </w:t>
      </w:r>
      <w:r w:rsidRPr="00737B12">
        <w:rPr>
          <w:rFonts w:ascii="Calibri" w:hAnsi="Calibri" w:cs="Calibri"/>
          <w:i/>
          <w:iCs/>
          <w:sz w:val="22"/>
        </w:rPr>
        <w:t>J. Chem. Phys.</w:t>
      </w:r>
      <w:r w:rsidRPr="00737B12">
        <w:rPr>
          <w:rFonts w:ascii="Calibri" w:hAnsi="Calibri" w:cs="Calibri"/>
          <w:sz w:val="22"/>
        </w:rPr>
        <w:t xml:space="preserve"> </w:t>
      </w:r>
      <w:r w:rsidRPr="00737B12">
        <w:rPr>
          <w:rFonts w:ascii="Calibri" w:hAnsi="Calibri" w:cs="Calibri"/>
          <w:b/>
          <w:bCs/>
          <w:sz w:val="22"/>
        </w:rPr>
        <w:t>2020</w:t>
      </w:r>
      <w:r w:rsidRPr="00737B12">
        <w:rPr>
          <w:rFonts w:ascii="Calibri" w:hAnsi="Calibri" w:cs="Calibri"/>
          <w:sz w:val="22"/>
        </w:rPr>
        <w:t xml:space="preserve">, </w:t>
      </w:r>
      <w:r w:rsidRPr="00737B12">
        <w:rPr>
          <w:rFonts w:ascii="Calibri" w:hAnsi="Calibri" w:cs="Calibri"/>
          <w:i/>
          <w:iCs/>
          <w:sz w:val="22"/>
        </w:rPr>
        <w:t>153</w:t>
      </w:r>
      <w:r w:rsidRPr="00737B12">
        <w:rPr>
          <w:rFonts w:ascii="Calibri" w:hAnsi="Calibri" w:cs="Calibri"/>
          <w:sz w:val="22"/>
        </w:rPr>
        <w:t xml:space="preserve"> (7), 074705. https://doi.org/10.1063/5.0015672.</w:t>
      </w:r>
    </w:p>
    <w:p w14:paraId="659C6297"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(19)</w:t>
      </w:r>
      <w:r w:rsidRPr="00737B12">
        <w:rPr>
          <w:rFonts w:ascii="Calibri" w:hAnsi="Calibri" w:cs="Calibri"/>
          <w:sz w:val="22"/>
        </w:rPr>
        <w:tab/>
        <w:t xml:space="preserve">Chen, Y.; Tian, Y.; Zhou, Y.; Fang, D.; Ding, X.; Sun, J.; Xue, D. Machine Learning Assisted Multi-Objective Optimization for Materials Processing Parameters: A Case Study in Mg Alloy. </w:t>
      </w:r>
      <w:r w:rsidRPr="00737B12">
        <w:rPr>
          <w:rFonts w:ascii="Calibri" w:hAnsi="Calibri" w:cs="Calibri"/>
          <w:i/>
          <w:iCs/>
          <w:sz w:val="22"/>
        </w:rPr>
        <w:t>Journal of Alloys and Compounds</w:t>
      </w:r>
      <w:r w:rsidRPr="00737B12">
        <w:rPr>
          <w:rFonts w:ascii="Calibri" w:hAnsi="Calibri" w:cs="Calibri"/>
          <w:sz w:val="22"/>
        </w:rPr>
        <w:t xml:space="preserve"> </w:t>
      </w:r>
      <w:r w:rsidRPr="00737B12">
        <w:rPr>
          <w:rFonts w:ascii="Calibri" w:hAnsi="Calibri" w:cs="Calibri"/>
          <w:b/>
          <w:bCs/>
          <w:sz w:val="22"/>
        </w:rPr>
        <w:t>2020</w:t>
      </w:r>
      <w:r w:rsidRPr="00737B12">
        <w:rPr>
          <w:rFonts w:ascii="Calibri" w:hAnsi="Calibri" w:cs="Calibri"/>
          <w:sz w:val="22"/>
        </w:rPr>
        <w:t xml:space="preserve">, </w:t>
      </w:r>
      <w:r w:rsidRPr="00737B12">
        <w:rPr>
          <w:rFonts w:ascii="Calibri" w:hAnsi="Calibri" w:cs="Calibri"/>
          <w:i/>
          <w:iCs/>
          <w:sz w:val="22"/>
        </w:rPr>
        <w:t>844</w:t>
      </w:r>
      <w:r w:rsidRPr="00737B12">
        <w:rPr>
          <w:rFonts w:ascii="Calibri" w:hAnsi="Calibri" w:cs="Calibri"/>
          <w:sz w:val="22"/>
        </w:rPr>
        <w:t>, 156159. https://doi.org/10.1016/j.jallcom.2020.156159.</w:t>
      </w:r>
    </w:p>
    <w:p w14:paraId="3B7F1E5C"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(20)</w:t>
      </w:r>
      <w:r w:rsidRPr="00737B12">
        <w:rPr>
          <w:rFonts w:ascii="Calibri" w:hAnsi="Calibri" w:cs="Calibri"/>
          <w:sz w:val="22"/>
        </w:rPr>
        <w:tab/>
        <w:t xml:space="preserve">Hanaoka, K. Comparison of Conceptually Different Multi-Objective Bayesian Optimization Methods for Material Design Problems. </w:t>
      </w:r>
      <w:r w:rsidRPr="00737B12">
        <w:rPr>
          <w:rFonts w:ascii="Calibri" w:hAnsi="Calibri" w:cs="Calibri"/>
          <w:i/>
          <w:iCs/>
          <w:sz w:val="22"/>
        </w:rPr>
        <w:t>Materials Today Communications</w:t>
      </w:r>
      <w:r w:rsidRPr="00737B12">
        <w:rPr>
          <w:rFonts w:ascii="Calibri" w:hAnsi="Calibri" w:cs="Calibri"/>
          <w:sz w:val="22"/>
        </w:rPr>
        <w:t xml:space="preserve"> </w:t>
      </w:r>
      <w:r w:rsidRPr="00737B12">
        <w:rPr>
          <w:rFonts w:ascii="Calibri" w:hAnsi="Calibri" w:cs="Calibri"/>
          <w:b/>
          <w:bCs/>
          <w:sz w:val="22"/>
        </w:rPr>
        <w:t>2022</w:t>
      </w:r>
      <w:r w:rsidRPr="00737B12">
        <w:rPr>
          <w:rFonts w:ascii="Calibri" w:hAnsi="Calibri" w:cs="Calibri"/>
          <w:sz w:val="22"/>
        </w:rPr>
        <w:t>, 103440. https://doi.org/10.1016/j.mtcomm.2022.103440.</w:t>
      </w:r>
    </w:p>
    <w:p w14:paraId="16BC91A8"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(21)</w:t>
      </w:r>
      <w:r w:rsidRPr="00737B12">
        <w:rPr>
          <w:rFonts w:ascii="Calibri" w:hAnsi="Calibri" w:cs="Calibri"/>
          <w:sz w:val="22"/>
        </w:rPr>
        <w:tab/>
        <w:t>Daulton, S.; Eriksson, D.; Balandat, M.; Bakshy, E. Multi-Objective Bayesian Optimization over High-Dimensional Search Spaces. arXiv June 15, 2022. https://doi.org/10.48550/arXiv.2109.10964.</w:t>
      </w:r>
    </w:p>
    <w:p w14:paraId="5B2C9287"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(22)</w:t>
      </w:r>
      <w:r w:rsidRPr="00737B12">
        <w:rPr>
          <w:rFonts w:ascii="Calibri" w:hAnsi="Calibri" w:cs="Calibri"/>
          <w:sz w:val="22"/>
        </w:rPr>
        <w:tab/>
        <w:t xml:space="preserve">del Rosario, Z.; Rupp, M.; Kim, Y.; Antono, E.; Ling, J. Assessing the Frontier: Active Learning, Model Accuracy, and Multi-Objective Candidate Discovery and Optimization. </w:t>
      </w:r>
      <w:r w:rsidRPr="00737B12">
        <w:rPr>
          <w:rFonts w:ascii="Calibri" w:hAnsi="Calibri" w:cs="Calibri"/>
          <w:i/>
          <w:iCs/>
          <w:sz w:val="22"/>
        </w:rPr>
        <w:t>J. Chem. Phys.</w:t>
      </w:r>
      <w:r w:rsidRPr="00737B12">
        <w:rPr>
          <w:rFonts w:ascii="Calibri" w:hAnsi="Calibri" w:cs="Calibri"/>
          <w:sz w:val="22"/>
        </w:rPr>
        <w:t xml:space="preserve"> </w:t>
      </w:r>
      <w:r w:rsidRPr="00737B12">
        <w:rPr>
          <w:rFonts w:ascii="Calibri" w:hAnsi="Calibri" w:cs="Calibri"/>
          <w:b/>
          <w:bCs/>
          <w:sz w:val="22"/>
        </w:rPr>
        <w:t>2020</w:t>
      </w:r>
      <w:r w:rsidRPr="00737B12">
        <w:rPr>
          <w:rFonts w:ascii="Calibri" w:hAnsi="Calibri" w:cs="Calibri"/>
          <w:sz w:val="22"/>
        </w:rPr>
        <w:t xml:space="preserve">, </w:t>
      </w:r>
      <w:r w:rsidRPr="00737B12">
        <w:rPr>
          <w:rFonts w:ascii="Calibri" w:hAnsi="Calibri" w:cs="Calibri"/>
          <w:i/>
          <w:iCs/>
          <w:sz w:val="22"/>
        </w:rPr>
        <w:t>153</w:t>
      </w:r>
      <w:r w:rsidRPr="00737B12">
        <w:rPr>
          <w:rFonts w:ascii="Calibri" w:hAnsi="Calibri" w:cs="Calibri"/>
          <w:sz w:val="22"/>
        </w:rPr>
        <w:t xml:space="preserve"> (2), 024112. https://doi.org/10.1063/5.0006124.</w:t>
      </w:r>
    </w:p>
    <w:p w14:paraId="57FE1D3C"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(23)</w:t>
      </w:r>
      <w:r w:rsidRPr="00737B12">
        <w:rPr>
          <w:rFonts w:ascii="Calibri" w:hAnsi="Calibri" w:cs="Calibri"/>
          <w:sz w:val="22"/>
        </w:rPr>
        <w:tab/>
        <w:t xml:space="preserve">Jekel, C. F.; Venter, G.; Venter, M. P.; Stander, N.; Haftka, R. T. Similarity Measures for Identifying Material Parameters from Hysteresis Loops Using Inverse Analysis. </w:t>
      </w:r>
      <w:r w:rsidRPr="00737B12">
        <w:rPr>
          <w:rFonts w:ascii="Calibri" w:hAnsi="Calibri" w:cs="Calibri"/>
          <w:i/>
          <w:iCs/>
          <w:sz w:val="22"/>
        </w:rPr>
        <w:t>Int J Mater Form</w:t>
      </w:r>
      <w:r w:rsidRPr="00737B12">
        <w:rPr>
          <w:rFonts w:ascii="Calibri" w:hAnsi="Calibri" w:cs="Calibri"/>
          <w:sz w:val="22"/>
        </w:rPr>
        <w:t xml:space="preserve"> </w:t>
      </w:r>
      <w:r w:rsidRPr="00737B12">
        <w:rPr>
          <w:rFonts w:ascii="Calibri" w:hAnsi="Calibri" w:cs="Calibri"/>
          <w:b/>
          <w:bCs/>
          <w:sz w:val="22"/>
        </w:rPr>
        <w:t>2019</w:t>
      </w:r>
      <w:r w:rsidRPr="00737B12">
        <w:rPr>
          <w:rFonts w:ascii="Calibri" w:hAnsi="Calibri" w:cs="Calibri"/>
          <w:sz w:val="22"/>
        </w:rPr>
        <w:t xml:space="preserve">, </w:t>
      </w:r>
      <w:r w:rsidRPr="00737B12">
        <w:rPr>
          <w:rFonts w:ascii="Calibri" w:hAnsi="Calibri" w:cs="Calibri"/>
          <w:i/>
          <w:iCs/>
          <w:sz w:val="22"/>
        </w:rPr>
        <w:t>12</w:t>
      </w:r>
      <w:r w:rsidRPr="00737B12">
        <w:rPr>
          <w:rFonts w:ascii="Calibri" w:hAnsi="Calibri" w:cs="Calibri"/>
          <w:sz w:val="22"/>
        </w:rPr>
        <w:t xml:space="preserve"> (3), 355–378. https://doi.org/10.1007/s12289-018-1421-8.</w:t>
      </w:r>
    </w:p>
    <w:p w14:paraId="7EFDFED0" w14:textId="03B88CBB" w:rsidR="00607D8D" w:rsidRPr="00DE0173" w:rsidRDefault="00255D82" w:rsidP="00255D82">
      <w:pPr>
        <w:rPr>
          <w:rFonts w:asciiTheme="majorHAnsi" w:hAnsiTheme="majorHAnsi" w:cstheme="majorHAnsi"/>
          <w:sz w:val="20"/>
          <w:szCs w:val="20"/>
        </w:rPr>
      </w:pPr>
      <w:r w:rsidRPr="00DE0173">
        <w:rPr>
          <w:rFonts w:asciiTheme="majorHAnsi" w:hAnsiTheme="majorHAnsi" w:cstheme="majorBidi"/>
          <w:sz w:val="22"/>
          <w:szCs w:val="22"/>
        </w:rPr>
        <w:fldChar w:fldCharType="end"/>
      </w:r>
      <w:r w:rsidR="00250521" w:rsidRPr="00DE0173">
        <w:rPr>
          <w:rFonts w:asciiTheme="majorHAnsi" w:hAnsiTheme="majorHAnsi" w:cstheme="majorBidi"/>
          <w:sz w:val="22"/>
          <w:szCs w:val="22"/>
        </w:rPr>
        <w:br/>
      </w:r>
    </w:p>
    <w:p w14:paraId="760EA4CB" w14:textId="3421F50E" w:rsidR="00607D8D" w:rsidRPr="00DE0173" w:rsidRDefault="0036722E" w:rsidP="00607D8D">
      <w:pPr>
        <w:pStyle w:val="Heading1"/>
        <w:rPr>
          <w:rFonts w:cstheme="majorHAnsi"/>
          <w:color w:val="4F81BD" w:themeColor="accent1"/>
        </w:rPr>
      </w:pPr>
      <w:r w:rsidRPr="00DE0173">
        <w:rPr>
          <w:rFonts w:cstheme="majorHAnsi"/>
          <w:color w:val="4F81BD" w:themeColor="accent1"/>
        </w:rPr>
        <w:t xml:space="preserve">Figure </w:t>
      </w:r>
      <w:r w:rsidR="003E0EC4" w:rsidRPr="00DE0173">
        <w:rPr>
          <w:rFonts w:cstheme="majorHAnsi"/>
          <w:color w:val="4F81BD" w:themeColor="accent1"/>
        </w:rPr>
        <w:t>legends</w:t>
      </w:r>
    </w:p>
    <w:p w14:paraId="2A2DD258" w14:textId="3AEB3C6E" w:rsidR="00607D8D" w:rsidRPr="00DE0173" w:rsidRDefault="00607D8D" w:rsidP="00607D8D"/>
    <w:p w14:paraId="10228A57" w14:textId="77FF3117"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_Ref122437272 \h </w:instrText>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r>
      <w:r w:rsidRPr="00DE0173">
        <w:rPr>
          <w:rFonts w:asciiTheme="majorHAnsi" w:hAnsiTheme="majorHAnsi" w:cstheme="majorHAnsi"/>
          <w:sz w:val="22"/>
          <w:szCs w:val="22"/>
        </w:rPr>
        <w:fldChar w:fldCharType="separate"/>
      </w:r>
      <w:r w:rsidR="00BF30F7" w:rsidRPr="00DE0173">
        <w:t xml:space="preserve">Figure </w:t>
      </w:r>
      <w:r w:rsidR="00BF30F7">
        <w:rPr>
          <w:noProof/>
        </w:rPr>
        <w:t>1</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xml:space="preserve">: Visual </w:t>
      </w:r>
      <w:r w:rsidR="00793378" w:rsidRPr="00DE0173">
        <w:rPr>
          <w:rFonts w:asciiTheme="majorHAnsi" w:hAnsiTheme="majorHAnsi" w:cstheme="majorHAnsi"/>
          <w:sz w:val="22"/>
          <w:szCs w:val="22"/>
        </w:rPr>
        <w:t>b</w:t>
      </w:r>
      <w:r w:rsidR="00931288" w:rsidRPr="00DE0173">
        <w:rPr>
          <w:rFonts w:asciiTheme="majorHAnsi" w:hAnsiTheme="majorHAnsi" w:cstheme="majorHAnsi"/>
          <w:sz w:val="22"/>
          <w:szCs w:val="22"/>
        </w:rPr>
        <w:t xml:space="preserve">ill of </w:t>
      </w:r>
      <w:r w:rsidR="00793378" w:rsidRPr="00DE0173">
        <w:rPr>
          <w:rFonts w:asciiTheme="majorHAnsi" w:hAnsiTheme="majorHAnsi" w:cstheme="majorHAnsi"/>
          <w:sz w:val="22"/>
          <w:szCs w:val="22"/>
        </w:rPr>
        <w:t>m</w:t>
      </w:r>
      <w:r w:rsidR="00931288" w:rsidRPr="00DE0173">
        <w:rPr>
          <w:rFonts w:asciiTheme="majorHAnsi" w:hAnsiTheme="majorHAnsi" w:cstheme="majorHAnsi"/>
          <w:sz w:val="22"/>
          <w:szCs w:val="22"/>
        </w:rPr>
        <w:t>aterials</w:t>
      </w:r>
    </w:p>
    <w:p w14:paraId="666C7AD1" w14:textId="4AD6089B"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_Ref122437278 \h </w:instrText>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r>
      <w:r w:rsidRPr="00DE0173">
        <w:rPr>
          <w:rFonts w:asciiTheme="majorHAnsi" w:hAnsiTheme="majorHAnsi" w:cstheme="majorHAnsi"/>
          <w:sz w:val="22"/>
          <w:szCs w:val="22"/>
        </w:rPr>
        <w:fldChar w:fldCharType="separate"/>
      </w:r>
      <w:r w:rsidR="00BF30F7" w:rsidRPr="00DE0173">
        <w:t xml:space="preserve">Figure </w:t>
      </w:r>
      <w:r w:rsidR="00BF30F7">
        <w:rPr>
          <w:noProof/>
        </w:rPr>
        <w:t>2</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Wire mounting instructions</w:t>
      </w:r>
    </w:p>
    <w:p w14:paraId="123CBE34" w14:textId="336D6F4C"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_Ref122437283 \h </w:instrText>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r>
      <w:r w:rsidRPr="00DE0173">
        <w:rPr>
          <w:rFonts w:asciiTheme="majorHAnsi" w:hAnsiTheme="majorHAnsi" w:cstheme="majorHAnsi"/>
          <w:sz w:val="22"/>
          <w:szCs w:val="22"/>
        </w:rPr>
        <w:fldChar w:fldCharType="separate"/>
      </w:r>
      <w:r w:rsidR="00BF30F7" w:rsidRPr="00DE0173">
        <w:t xml:space="preserve">Figure </w:t>
      </w:r>
      <w:r w:rsidR="00BF30F7">
        <w:rPr>
          <w:noProof/>
        </w:rPr>
        <w:t>3</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Wire mounting schematic</w:t>
      </w:r>
    </w:p>
    <w:p w14:paraId="6837DBD1" w14:textId="761C92BA"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_Ref122437290 \h </w:instrText>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r>
      <w:r w:rsidRPr="00DE0173">
        <w:rPr>
          <w:rFonts w:asciiTheme="majorHAnsi" w:hAnsiTheme="majorHAnsi" w:cstheme="majorHAnsi"/>
          <w:sz w:val="22"/>
          <w:szCs w:val="22"/>
        </w:rPr>
        <w:fldChar w:fldCharType="separate"/>
      </w:r>
      <w:r w:rsidR="00BF30F7" w:rsidRPr="00DE0173">
        <w:t xml:space="preserve">Figure </w:t>
      </w:r>
      <w:r w:rsidR="00BF30F7">
        <w:rPr>
          <w:noProof/>
        </w:rPr>
        <w:t>4</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Light sensor mounting instructions</w:t>
      </w:r>
    </w:p>
    <w:p w14:paraId="03D04171" w14:textId="0527A0AF"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_Ref122437293 \h </w:instrText>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r>
      <w:r w:rsidRPr="00DE0173">
        <w:rPr>
          <w:rFonts w:asciiTheme="majorHAnsi" w:hAnsiTheme="majorHAnsi" w:cstheme="majorHAnsi"/>
          <w:sz w:val="22"/>
          <w:szCs w:val="22"/>
        </w:rPr>
        <w:fldChar w:fldCharType="separate"/>
      </w:r>
      <w:r w:rsidR="00BF30F7" w:rsidRPr="00DE0173">
        <w:t xml:space="preserve">Figure </w:t>
      </w:r>
      <w:r w:rsidR="00BF30F7">
        <w:rPr>
          <w:noProof/>
        </w:rPr>
        <w:t>5</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Hardware connections</w:t>
      </w:r>
    </w:p>
    <w:p w14:paraId="16548808" w14:textId="24E527D9"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_Ref122437297 \h </w:instrText>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r>
      <w:r w:rsidRPr="00DE0173">
        <w:rPr>
          <w:rFonts w:asciiTheme="majorHAnsi" w:hAnsiTheme="majorHAnsi" w:cstheme="majorHAnsi"/>
          <w:sz w:val="22"/>
          <w:szCs w:val="22"/>
        </w:rPr>
        <w:fldChar w:fldCharType="separate"/>
      </w:r>
      <w:r w:rsidR="00BF30F7" w:rsidRPr="00DE0173">
        <w:t xml:space="preserve">Figure </w:t>
      </w:r>
      <w:r w:rsidR="00BF30F7">
        <w:rPr>
          <w:noProof/>
        </w:rPr>
        <w:t>6</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Firmware installation dropdown</w:t>
      </w:r>
    </w:p>
    <w:p w14:paraId="69210B1D" w14:textId="0C58359F"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_Ref122437300 \h </w:instrText>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r>
      <w:r w:rsidRPr="00DE0173">
        <w:rPr>
          <w:rFonts w:asciiTheme="majorHAnsi" w:hAnsiTheme="majorHAnsi" w:cstheme="majorHAnsi"/>
          <w:sz w:val="22"/>
          <w:szCs w:val="22"/>
        </w:rPr>
        <w:fldChar w:fldCharType="separate"/>
      </w:r>
      <w:r w:rsidR="00BF30F7" w:rsidRPr="00DE0173">
        <w:t xml:space="preserve">Figure </w:t>
      </w:r>
      <w:r w:rsidR="00BF30F7">
        <w:rPr>
          <w:noProof/>
        </w:rPr>
        <w:t>7</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MicroPython installation dialogue box</w:t>
      </w:r>
    </w:p>
    <w:p w14:paraId="27F5C693" w14:textId="69634145"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_Ref122437303 \h </w:instrText>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r>
      <w:r w:rsidRPr="00DE0173">
        <w:rPr>
          <w:rFonts w:asciiTheme="majorHAnsi" w:hAnsiTheme="majorHAnsi" w:cstheme="majorHAnsi"/>
          <w:sz w:val="22"/>
          <w:szCs w:val="22"/>
        </w:rPr>
        <w:fldChar w:fldCharType="separate"/>
      </w:r>
      <w:r w:rsidR="00BF30F7" w:rsidRPr="00DE0173">
        <w:t xml:space="preserve">Figure </w:t>
      </w:r>
      <w:r w:rsidR="00BF30F7">
        <w:rPr>
          <w:noProof/>
        </w:rPr>
        <w:t>8</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Interpreter dropdown</w:t>
      </w:r>
    </w:p>
    <w:p w14:paraId="31540EF0" w14:textId="238CDD66"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_Ref122437306 \h </w:instrText>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r>
      <w:r w:rsidRPr="00DE0173">
        <w:rPr>
          <w:rFonts w:asciiTheme="majorHAnsi" w:hAnsiTheme="majorHAnsi" w:cstheme="majorHAnsi"/>
          <w:sz w:val="22"/>
          <w:szCs w:val="22"/>
        </w:rPr>
        <w:fldChar w:fldCharType="separate"/>
      </w:r>
      <w:r w:rsidR="00BF30F7" w:rsidRPr="00DE0173">
        <w:t xml:space="preserve">Figure </w:t>
      </w:r>
      <w:r w:rsidR="00BF30F7">
        <w:rPr>
          <w:noProof/>
        </w:rPr>
        <w:t>9</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Opening the files sidebar</w:t>
      </w:r>
    </w:p>
    <w:p w14:paraId="74D75837" w14:textId="703087AE"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_Ref122437309 \h </w:instrText>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r>
      <w:r w:rsidRPr="00DE0173">
        <w:rPr>
          <w:rFonts w:asciiTheme="majorHAnsi" w:hAnsiTheme="majorHAnsi" w:cstheme="majorHAnsi"/>
          <w:sz w:val="22"/>
          <w:szCs w:val="22"/>
        </w:rPr>
        <w:fldChar w:fldCharType="separate"/>
      </w:r>
      <w:r w:rsidR="00BF30F7" w:rsidRPr="00DE0173">
        <w:t xml:space="preserve">Figure </w:t>
      </w:r>
      <w:r w:rsidR="00BF30F7">
        <w:rPr>
          <w:noProof/>
        </w:rPr>
        <w:t>10</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Editing secrets.py</w:t>
      </w:r>
    </w:p>
    <w:p w14:paraId="76E0EAD4" w14:textId="5653FEFF"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_Ref122437312 \h </w:instrText>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r>
      <w:r w:rsidRPr="00DE0173">
        <w:rPr>
          <w:rFonts w:asciiTheme="majorHAnsi" w:hAnsiTheme="majorHAnsi" w:cstheme="majorHAnsi"/>
          <w:sz w:val="22"/>
          <w:szCs w:val="22"/>
        </w:rPr>
        <w:fldChar w:fldCharType="separate"/>
      </w:r>
      <w:r w:rsidR="00BF30F7" w:rsidRPr="00DE0173">
        <w:t xml:space="preserve">Figure </w:t>
      </w:r>
      <w:r w:rsidR="00BF30F7">
        <w:rPr>
          <w:noProof/>
        </w:rPr>
        <w:t>11</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Saving secrets.py</w:t>
      </w:r>
    </w:p>
    <w:p w14:paraId="15B1C68B" w14:textId="41F6AE3E"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_Ref122437316 \h </w:instrText>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r>
      <w:r w:rsidRPr="00DE0173">
        <w:rPr>
          <w:rFonts w:asciiTheme="majorHAnsi" w:hAnsiTheme="majorHAnsi" w:cstheme="majorHAnsi"/>
          <w:sz w:val="22"/>
          <w:szCs w:val="22"/>
        </w:rPr>
        <w:fldChar w:fldCharType="separate"/>
      </w:r>
      <w:r w:rsidR="00BF30F7" w:rsidRPr="00DE0173">
        <w:t xml:space="preserve">Figure </w:t>
      </w:r>
      <w:r w:rsidR="00BF30F7">
        <w:rPr>
          <w:noProof/>
        </w:rPr>
        <w:t>12</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Uploading source files to microcontroller</w:t>
      </w:r>
    </w:p>
    <w:p w14:paraId="747428DF" w14:textId="3F463E42"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_Ref122437321 \h </w:instrText>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r>
      <w:r w:rsidRPr="00DE0173">
        <w:rPr>
          <w:rFonts w:asciiTheme="majorHAnsi" w:hAnsiTheme="majorHAnsi" w:cstheme="majorHAnsi"/>
          <w:sz w:val="22"/>
          <w:szCs w:val="22"/>
        </w:rPr>
        <w:fldChar w:fldCharType="separate"/>
      </w:r>
      <w:r w:rsidR="00BF30F7" w:rsidRPr="00DE0173">
        <w:t xml:space="preserve">Figure </w:t>
      </w:r>
      <w:r w:rsidR="00BF30F7">
        <w:rPr>
          <w:noProof/>
        </w:rPr>
        <w:t>13</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Running main.py</w:t>
      </w:r>
    </w:p>
    <w:p w14:paraId="689AAA9F" w14:textId="19D0C5B4"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_Ref122437325 \h </w:instrText>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r>
      <w:r w:rsidRPr="00DE0173">
        <w:rPr>
          <w:rFonts w:asciiTheme="majorHAnsi" w:hAnsiTheme="majorHAnsi" w:cstheme="majorHAnsi"/>
          <w:sz w:val="22"/>
          <w:szCs w:val="22"/>
        </w:rPr>
        <w:fldChar w:fldCharType="separate"/>
      </w:r>
      <w:r w:rsidR="00BF30F7" w:rsidRPr="00BF30F7">
        <w:t xml:space="preserve">Figure </w:t>
      </w:r>
      <w:r w:rsidR="00BF30F7" w:rsidRPr="00BF30F7">
        <w:rPr>
          <w:noProof/>
        </w:rPr>
        <w:t>14</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Python package installation</w:t>
      </w:r>
    </w:p>
    <w:p w14:paraId="15D31689" w14:textId="319A7707"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_Ref122437328 \h </w:instrText>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r>
      <w:r w:rsidRPr="00DE0173">
        <w:rPr>
          <w:rFonts w:asciiTheme="majorHAnsi" w:hAnsiTheme="majorHAnsi" w:cstheme="majorHAnsi"/>
          <w:sz w:val="22"/>
          <w:szCs w:val="22"/>
        </w:rPr>
        <w:fldChar w:fldCharType="separate"/>
      </w:r>
      <w:r w:rsidR="00BF30F7" w:rsidRPr="00BF30F7">
        <w:t xml:space="preserve">Figure </w:t>
      </w:r>
      <w:r w:rsidR="00BF30F7" w:rsidRPr="00BF30F7">
        <w:rPr>
          <w:noProof/>
        </w:rPr>
        <w:t>15</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Copying the Pico ID from the Thonny editor</w:t>
      </w:r>
    </w:p>
    <w:p w14:paraId="4971D139" w14:textId="77916BDD"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_Ref122437330 \h </w:instrText>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r>
      <w:r w:rsidRPr="00DE0173">
        <w:rPr>
          <w:rFonts w:asciiTheme="majorHAnsi" w:hAnsiTheme="majorHAnsi" w:cstheme="majorHAnsi"/>
          <w:sz w:val="22"/>
          <w:szCs w:val="22"/>
        </w:rPr>
        <w:fldChar w:fldCharType="separate"/>
      </w:r>
      <w:r w:rsidR="00BF30F7" w:rsidRPr="00BF30F7">
        <w:t xml:space="preserve">Figure </w:t>
      </w:r>
      <w:r w:rsidR="00BF30F7" w:rsidRPr="00BF30F7">
        <w:rPr>
          <w:noProof/>
        </w:rPr>
        <w:t>16</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Pasting the Pico ID into the Google Colab form box</w:t>
      </w:r>
    </w:p>
    <w:p w14:paraId="41E9EBD0" w14:textId="24732889" w:rsidR="004868C3"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_Ref121149313 \h </w:instrText>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r>
      <w:r w:rsidRPr="00DE0173">
        <w:rPr>
          <w:rFonts w:asciiTheme="majorHAnsi" w:hAnsiTheme="majorHAnsi" w:cstheme="majorHAnsi"/>
          <w:sz w:val="22"/>
          <w:szCs w:val="22"/>
        </w:rPr>
        <w:fldChar w:fldCharType="separate"/>
      </w:r>
      <w:r w:rsidR="00BF30F7" w:rsidRPr="00DE0173">
        <w:t xml:space="preserve">Figure </w:t>
      </w:r>
      <w:r w:rsidR="00BF30F7">
        <w:rPr>
          <w:noProof/>
        </w:rPr>
        <w:t>17</w:t>
      </w:r>
      <w:r w:rsidRPr="00DE0173">
        <w:rPr>
          <w:rFonts w:asciiTheme="majorHAnsi" w:hAnsiTheme="majorHAnsi" w:cstheme="majorHAnsi"/>
          <w:sz w:val="22"/>
          <w:szCs w:val="22"/>
        </w:rPr>
        <w:fldChar w:fldCharType="end"/>
      </w:r>
      <w:r w:rsidR="004868C3" w:rsidRPr="00DE0173">
        <w:rPr>
          <w:rFonts w:asciiTheme="majorHAnsi" w:hAnsiTheme="majorHAnsi" w:cstheme="majorHAnsi"/>
          <w:sz w:val="22"/>
          <w:szCs w:val="22"/>
        </w:rPr>
        <w:t>: Example optimization comparison between grid search, random search, and Bayesian optimization averaged over repeated campaigns. Lower Fréchet distance between observed and target spectra is better.</w:t>
      </w:r>
    </w:p>
    <w:p w14:paraId="7DB4682D" w14:textId="19137BE3"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_Ref121149381 \h </w:instrText>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r>
      <w:r w:rsidRPr="00DE0173">
        <w:rPr>
          <w:rFonts w:asciiTheme="majorHAnsi" w:hAnsiTheme="majorHAnsi" w:cstheme="majorHAnsi"/>
          <w:sz w:val="22"/>
          <w:szCs w:val="22"/>
        </w:rPr>
        <w:fldChar w:fldCharType="separate"/>
      </w:r>
      <w:r w:rsidR="00BF30F7" w:rsidRPr="00DE0173">
        <w:t xml:space="preserve">Figure </w:t>
      </w:r>
      <w:r w:rsidR="00BF30F7">
        <w:rPr>
          <w:noProof/>
        </w:rPr>
        <w:t>18</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xml:space="preserve">: Example </w:t>
      </w:r>
      <w:r w:rsidR="00A1071F" w:rsidRPr="00DE0173">
        <w:rPr>
          <w:rFonts w:asciiTheme="majorHAnsi" w:hAnsiTheme="majorHAnsi" w:cstheme="majorHAnsi"/>
          <w:sz w:val="22"/>
          <w:szCs w:val="22"/>
        </w:rPr>
        <w:t xml:space="preserve">optimization </w:t>
      </w:r>
      <w:r w:rsidR="00931288" w:rsidRPr="00DE0173">
        <w:rPr>
          <w:rFonts w:asciiTheme="majorHAnsi" w:hAnsiTheme="majorHAnsi" w:cstheme="majorHAnsi"/>
          <w:sz w:val="22"/>
          <w:szCs w:val="22"/>
        </w:rPr>
        <w:t>comparison between grid search, random search, and Bayesian optimization</w:t>
      </w:r>
      <w:r w:rsidR="00A1071F" w:rsidRPr="00DE0173">
        <w:rPr>
          <w:rFonts w:asciiTheme="majorHAnsi" w:hAnsiTheme="majorHAnsi" w:cstheme="majorHAnsi"/>
          <w:sz w:val="22"/>
          <w:szCs w:val="22"/>
        </w:rPr>
        <w:t>. Lower error is better.</w:t>
      </w:r>
    </w:p>
    <w:p w14:paraId="3A342B73" w14:textId="2A89B862" w:rsidR="00FA62BB" w:rsidRPr="00DE0173" w:rsidRDefault="009A17D1" w:rsidP="00FA62BB">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_Ref121149420 \h </w:instrText>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r>
      <w:r w:rsidRPr="00DE0173">
        <w:rPr>
          <w:rFonts w:asciiTheme="majorHAnsi" w:hAnsiTheme="majorHAnsi" w:cstheme="majorHAnsi"/>
          <w:sz w:val="22"/>
          <w:szCs w:val="22"/>
        </w:rPr>
        <w:fldChar w:fldCharType="separate"/>
      </w:r>
      <w:r w:rsidR="00BF30F7" w:rsidRPr="00DE0173">
        <w:t xml:space="preserve">Figure </w:t>
      </w:r>
      <w:r w:rsidR="00BF30F7">
        <w:rPr>
          <w:noProof/>
        </w:rPr>
        <w:t>19</w:t>
      </w:r>
      <w:r w:rsidRPr="00DE0173">
        <w:rPr>
          <w:rFonts w:asciiTheme="majorHAnsi" w:hAnsiTheme="majorHAnsi" w:cstheme="majorHAnsi"/>
          <w:sz w:val="22"/>
          <w:szCs w:val="22"/>
        </w:rPr>
        <w:fldChar w:fldCharType="end"/>
      </w:r>
      <w:r w:rsidR="00FA62BB" w:rsidRPr="00DE0173">
        <w:rPr>
          <w:rFonts w:asciiTheme="majorHAnsi" w:hAnsiTheme="majorHAnsi" w:cstheme="majorHAnsi"/>
          <w:sz w:val="22"/>
          <w:szCs w:val="22"/>
        </w:rPr>
        <w:t>: Twenty-seven grid search points colored by the Fréchet distance between the target spectrum and the sensor data evaluated at each grid point.</w:t>
      </w:r>
    </w:p>
    <w:p w14:paraId="37D683B8" w14:textId="49D36DF9" w:rsidR="00FA62BB" w:rsidRPr="00DE0173" w:rsidRDefault="009A17D1" w:rsidP="00FA62BB">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_Ref121149425 \h </w:instrText>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r>
      <w:r w:rsidRPr="00DE0173">
        <w:rPr>
          <w:rFonts w:asciiTheme="majorHAnsi" w:hAnsiTheme="majorHAnsi" w:cstheme="majorHAnsi"/>
          <w:sz w:val="22"/>
          <w:szCs w:val="22"/>
        </w:rPr>
        <w:fldChar w:fldCharType="separate"/>
      </w:r>
      <w:r w:rsidR="00BF30F7" w:rsidRPr="00DE0173">
        <w:t xml:space="preserve">Figure </w:t>
      </w:r>
      <w:r w:rsidR="00BF30F7">
        <w:rPr>
          <w:noProof/>
        </w:rPr>
        <w:t>20</w:t>
      </w:r>
      <w:r w:rsidRPr="00DE0173">
        <w:rPr>
          <w:rFonts w:asciiTheme="majorHAnsi" w:hAnsiTheme="majorHAnsi" w:cstheme="majorHAnsi"/>
          <w:sz w:val="22"/>
          <w:szCs w:val="22"/>
        </w:rPr>
        <w:fldChar w:fldCharType="end"/>
      </w:r>
      <w:r w:rsidR="00FA62BB" w:rsidRPr="00DE0173">
        <w:rPr>
          <w:rFonts w:asciiTheme="majorHAnsi" w:hAnsiTheme="majorHAnsi" w:cstheme="majorHAnsi"/>
          <w:sz w:val="22"/>
          <w:szCs w:val="22"/>
        </w:rPr>
        <w:t>: Twenty-seven random search points colored by the Fréchet distance between the target spectrum and the sensor data evaluated at each grid point.</w:t>
      </w:r>
    </w:p>
    <w:p w14:paraId="694A818A" w14:textId="37D3B4C7" w:rsidR="00FA62BB" w:rsidRPr="00DE0173" w:rsidRDefault="009A17D1" w:rsidP="00FA62BB">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_Ref121149429 \h </w:instrText>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r>
      <w:r w:rsidRPr="00DE0173">
        <w:rPr>
          <w:rFonts w:asciiTheme="majorHAnsi" w:hAnsiTheme="majorHAnsi" w:cstheme="majorHAnsi"/>
          <w:sz w:val="22"/>
          <w:szCs w:val="22"/>
        </w:rPr>
        <w:fldChar w:fldCharType="separate"/>
      </w:r>
      <w:r w:rsidR="00BF30F7" w:rsidRPr="00DE0173">
        <w:t xml:space="preserve">Figure </w:t>
      </w:r>
      <w:r w:rsidR="00BF30F7">
        <w:rPr>
          <w:noProof/>
        </w:rPr>
        <w:t>21</w:t>
      </w:r>
      <w:r w:rsidRPr="00DE0173">
        <w:rPr>
          <w:rFonts w:asciiTheme="majorHAnsi" w:hAnsiTheme="majorHAnsi" w:cstheme="majorHAnsi"/>
          <w:sz w:val="22"/>
          <w:szCs w:val="22"/>
        </w:rPr>
        <w:fldChar w:fldCharType="end"/>
      </w:r>
      <w:r w:rsidR="00FA62BB" w:rsidRPr="00DE0173">
        <w:rPr>
          <w:rFonts w:asciiTheme="majorHAnsi" w:hAnsiTheme="majorHAnsi" w:cstheme="majorHAnsi"/>
          <w:sz w:val="22"/>
          <w:szCs w:val="22"/>
        </w:rPr>
        <w:t>: Twenty-seven Bayesian optimization points colored by the Fréchet distance between the target spectrum and the sensor data evaluated at each grid point.</w:t>
      </w:r>
    </w:p>
    <w:p w14:paraId="3B93199B" w14:textId="4315A8FB" w:rsidR="00FA62BB" w:rsidRPr="00DE0173" w:rsidRDefault="009A17D1" w:rsidP="00FA62BB">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_Ref121149455 \h </w:instrText>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r>
      <w:r w:rsidRPr="00DE0173">
        <w:rPr>
          <w:rFonts w:asciiTheme="majorHAnsi" w:hAnsiTheme="majorHAnsi" w:cstheme="majorHAnsi"/>
          <w:sz w:val="22"/>
          <w:szCs w:val="22"/>
        </w:rPr>
        <w:fldChar w:fldCharType="separate"/>
      </w:r>
      <w:r w:rsidR="00BF30F7" w:rsidRPr="00DE0173">
        <w:t xml:space="preserve">Figure </w:t>
      </w:r>
      <w:r w:rsidR="00BF30F7">
        <w:rPr>
          <w:noProof/>
        </w:rPr>
        <w:t>22</w:t>
      </w:r>
      <w:r w:rsidRPr="00DE0173">
        <w:rPr>
          <w:rFonts w:asciiTheme="majorHAnsi" w:hAnsiTheme="majorHAnsi" w:cstheme="majorHAnsi"/>
          <w:sz w:val="22"/>
          <w:szCs w:val="22"/>
        </w:rPr>
        <w:fldChar w:fldCharType="end"/>
      </w:r>
      <w:r w:rsidR="00FA62BB" w:rsidRPr="00DE0173">
        <w:rPr>
          <w:rFonts w:asciiTheme="majorHAnsi" w:hAnsiTheme="majorHAnsi" w:cstheme="majorHAnsi"/>
          <w:sz w:val="22"/>
          <w:szCs w:val="22"/>
        </w:rPr>
        <w:t>: The true, underlying RGB target (purple diamond) and the best observed points for grid search (blue circle), random search (red circle), and Bayesian optimization (green circle). Bayesian optimization gave the closest match to the true target.</w:t>
      </w:r>
    </w:p>
    <w:p w14:paraId="6FADAFE9" w14:textId="7542730E" w:rsidR="00607D8D" w:rsidRPr="00DE0173" w:rsidRDefault="00607D8D" w:rsidP="00607D8D">
      <w:pPr>
        <w:pStyle w:val="CommentText"/>
        <w:rPr>
          <w:rFonts w:asciiTheme="majorHAnsi" w:hAnsiTheme="majorHAnsi" w:cstheme="majorHAnsi"/>
          <w:sz w:val="22"/>
          <w:szCs w:val="22"/>
        </w:rPr>
      </w:pPr>
    </w:p>
    <w:p w14:paraId="1BD44E51" w14:textId="77777777" w:rsidR="00F61341" w:rsidRPr="00DE0173" w:rsidRDefault="00F61341" w:rsidP="00F61341">
      <w:pPr>
        <w:pStyle w:val="CommentText"/>
        <w:rPr>
          <w:rFonts w:asciiTheme="majorHAnsi" w:hAnsiTheme="majorHAnsi" w:cstheme="majorBidi"/>
          <w:sz w:val="22"/>
          <w:szCs w:val="22"/>
        </w:rPr>
      </w:pPr>
      <w:r w:rsidRPr="00DE0173">
        <w:rPr>
          <w:rFonts w:asciiTheme="majorHAnsi" w:hAnsiTheme="majorHAnsi" w:cstheme="majorBidi"/>
          <w:sz w:val="22"/>
          <w:szCs w:val="22"/>
        </w:rPr>
        <w:t>Methods Video S1: Thread the mounting wire through the mounting holes of the Maker Pi Pico base, related to step 3</w:t>
      </w:r>
    </w:p>
    <w:p w14:paraId="3ACD2E1A" w14:textId="77777777" w:rsidR="00F61341" w:rsidRPr="00DE0173" w:rsidRDefault="00F61341" w:rsidP="00F61341">
      <w:pPr>
        <w:pStyle w:val="CommentText"/>
        <w:rPr>
          <w:rFonts w:asciiTheme="majorHAnsi" w:hAnsiTheme="majorHAnsi" w:cstheme="majorBidi"/>
          <w:sz w:val="22"/>
          <w:szCs w:val="22"/>
        </w:rPr>
      </w:pPr>
      <w:r w:rsidRPr="00DE0173">
        <w:rPr>
          <w:rFonts w:asciiTheme="majorHAnsi" w:hAnsiTheme="majorHAnsi" w:cstheme="majorBidi"/>
          <w:sz w:val="22"/>
          <w:szCs w:val="22"/>
        </w:rPr>
        <w:t>Methods Video S2: Thread the remaining mounting wire through the mounting holes of the AS7341 light sensor and position the sensor above the LEDs, related to step 4</w:t>
      </w:r>
    </w:p>
    <w:p w14:paraId="6C6E6985" w14:textId="77777777" w:rsidR="00F61341" w:rsidRPr="00DE0173" w:rsidRDefault="00F61341" w:rsidP="00F61341">
      <w:pPr>
        <w:pStyle w:val="CommentText"/>
        <w:rPr>
          <w:rFonts w:asciiTheme="majorHAnsi" w:hAnsiTheme="majorHAnsi" w:cstheme="majorBidi"/>
          <w:sz w:val="22"/>
          <w:szCs w:val="22"/>
        </w:rPr>
      </w:pPr>
      <w:r w:rsidRPr="00DE0173">
        <w:rPr>
          <w:rFonts w:asciiTheme="majorHAnsi" w:hAnsiTheme="majorHAnsi" w:cstheme="majorBidi"/>
          <w:sz w:val="22"/>
          <w:szCs w:val="22"/>
        </w:rPr>
        <w:t>Methods Video S3: Attach the Pico W and the AS7341 light sensor to the Maker Pi Pico base, then connect the USB cable from the Pico W to the computer while holding down the BOOTSEL button, related to step 5</w:t>
      </w:r>
    </w:p>
    <w:p w14:paraId="62D2F77E" w14:textId="77777777" w:rsidR="00F61341" w:rsidRPr="00DE0173" w:rsidRDefault="00F61341" w:rsidP="00F61341">
      <w:pPr>
        <w:pStyle w:val="CommentText"/>
        <w:rPr>
          <w:rFonts w:asciiTheme="majorHAnsi" w:hAnsiTheme="majorHAnsi" w:cstheme="majorBidi"/>
          <w:sz w:val="22"/>
          <w:szCs w:val="22"/>
        </w:rPr>
      </w:pPr>
      <w:r w:rsidRPr="00DE0173">
        <w:rPr>
          <w:rFonts w:asciiTheme="majorHAnsi" w:hAnsiTheme="majorHAnsi" w:cstheme="majorBidi"/>
          <w:sz w:val="22"/>
          <w:szCs w:val="22"/>
        </w:rPr>
        <w:t>Methods Video S4: Download the Thonny editor and install the MicroPython firmware onto the Pico W, related to steps 6, 7, 8, and 9</w:t>
      </w:r>
    </w:p>
    <w:p w14:paraId="526D976E" w14:textId="77777777" w:rsidR="00F61341" w:rsidRPr="00DE0173" w:rsidRDefault="00F61341" w:rsidP="00F61341">
      <w:pPr>
        <w:pStyle w:val="CommentText"/>
        <w:rPr>
          <w:rFonts w:asciiTheme="majorHAnsi" w:hAnsiTheme="majorHAnsi" w:cstheme="majorBidi"/>
          <w:sz w:val="22"/>
          <w:szCs w:val="22"/>
        </w:rPr>
      </w:pPr>
      <w:r w:rsidRPr="00DE0173">
        <w:rPr>
          <w:rFonts w:asciiTheme="majorHAnsi" w:hAnsiTheme="majorHAnsi" w:cstheme="majorBidi"/>
          <w:sz w:val="22"/>
          <w:szCs w:val="22"/>
        </w:rPr>
        <w:t>Methods Video S5: Download the source code from GitHub, unzip it, and enter WiFi credentials, related to steps 10, 11, 12, and 13</w:t>
      </w:r>
    </w:p>
    <w:p w14:paraId="51573E10" w14:textId="77777777" w:rsidR="00F61341" w:rsidRPr="00DE0173" w:rsidRDefault="00F61341" w:rsidP="00F61341">
      <w:pPr>
        <w:pStyle w:val="CommentText"/>
        <w:rPr>
          <w:rFonts w:asciiTheme="majorHAnsi" w:hAnsiTheme="majorHAnsi" w:cstheme="majorBidi"/>
          <w:sz w:val="22"/>
          <w:szCs w:val="22"/>
        </w:rPr>
      </w:pPr>
      <w:r w:rsidRPr="00DE0173">
        <w:rPr>
          <w:rFonts w:asciiTheme="majorHAnsi" w:hAnsiTheme="majorHAnsi" w:cstheme="majorBidi"/>
          <w:sz w:val="22"/>
          <w:szCs w:val="22"/>
        </w:rPr>
        <w:t>Methods Video S6: Upload the source code to the Pico W and run the main.py script, related to steps 14 and 15</w:t>
      </w:r>
    </w:p>
    <w:p w14:paraId="1AF4C342" w14:textId="77777777" w:rsidR="00F61341" w:rsidRPr="00DE0173" w:rsidRDefault="00F61341" w:rsidP="00F61341">
      <w:pPr>
        <w:pStyle w:val="CommentText"/>
        <w:rPr>
          <w:rFonts w:asciiTheme="majorHAnsi" w:hAnsiTheme="majorHAnsi" w:cstheme="majorBidi"/>
          <w:sz w:val="22"/>
          <w:szCs w:val="22"/>
        </w:rPr>
      </w:pPr>
      <w:r w:rsidRPr="00DE0173">
        <w:rPr>
          <w:rFonts w:asciiTheme="majorHAnsi" w:hAnsiTheme="majorHAnsi" w:cstheme="majorBidi"/>
          <w:sz w:val="22"/>
          <w:szCs w:val="22"/>
        </w:rPr>
        <w:t>Methods Video S7: Open the cloud-control Jupyter notebook via Google Colab and install the self-driving-lab-demo Python package, related to steps 16 and 17</w:t>
      </w:r>
    </w:p>
    <w:p w14:paraId="3AF36D7B" w14:textId="77777777" w:rsidR="00F61341" w:rsidRPr="00DE0173" w:rsidRDefault="00F61341" w:rsidP="00F61341">
      <w:pPr>
        <w:pStyle w:val="CommentText"/>
        <w:rPr>
          <w:rFonts w:asciiTheme="majorHAnsi" w:hAnsiTheme="majorHAnsi" w:cstheme="majorBidi"/>
          <w:sz w:val="22"/>
          <w:szCs w:val="22"/>
        </w:rPr>
      </w:pPr>
      <w:r w:rsidRPr="00DE0173">
        <w:rPr>
          <w:rFonts w:asciiTheme="majorHAnsi" w:hAnsiTheme="majorHAnsi" w:cstheme="majorBidi"/>
          <w:sz w:val="22"/>
          <w:szCs w:val="22"/>
        </w:rPr>
        <w:t>Methods Video S8: Copy-paste the PICO ID from Thonny to Colab and control the setup remotely through the “evaluate” command, related to steps 18 and 19.</w:t>
      </w:r>
    </w:p>
    <w:p w14:paraId="27BBCB7F" w14:textId="77777777" w:rsidR="00F61341" w:rsidRPr="00DE0173" w:rsidRDefault="00F61341" w:rsidP="00F61341">
      <w:pPr>
        <w:pStyle w:val="CommentText"/>
        <w:rPr>
          <w:rFonts w:asciiTheme="majorHAnsi" w:hAnsiTheme="majorHAnsi" w:cstheme="majorBidi"/>
          <w:sz w:val="22"/>
          <w:szCs w:val="22"/>
        </w:rPr>
      </w:pPr>
      <w:r w:rsidRPr="00DE0173">
        <w:rPr>
          <w:rFonts w:asciiTheme="majorHAnsi" w:hAnsiTheme="majorHAnsi" w:cstheme="majorBidi"/>
          <w:sz w:val="22"/>
          <w:szCs w:val="22"/>
        </w:rPr>
        <w:t>Methods Video S9: Perform the “Hello, World!” of optimization, comparing grid search vs. random search vs. Bayesian optimization, related to step 19</w:t>
      </w:r>
    </w:p>
    <w:p w14:paraId="5CB60EA8" w14:textId="6A7A895F" w:rsidR="000942DF" w:rsidRPr="00253176" w:rsidRDefault="00F61341" w:rsidP="00F61341">
      <w:pPr>
        <w:pStyle w:val="CommentText"/>
        <w:rPr>
          <w:rFonts w:asciiTheme="majorHAnsi" w:hAnsiTheme="majorHAnsi" w:cstheme="majorBidi"/>
          <w:sz w:val="22"/>
          <w:szCs w:val="22"/>
        </w:rPr>
      </w:pPr>
      <w:r w:rsidRPr="00DE0173">
        <w:rPr>
          <w:rFonts w:asciiTheme="majorHAnsi" w:hAnsiTheme="majorHAnsi" w:cstheme="majorBidi"/>
          <w:sz w:val="22"/>
          <w:szCs w:val="22"/>
        </w:rPr>
        <w:t>Methods Video S10: Visualize the results of the optimization comparison, related to step 19</w:t>
      </w:r>
    </w:p>
    <w:sectPr w:rsidR="000942DF" w:rsidRPr="00253176" w:rsidSect="008971F3">
      <w:headerReference w:type="default" r:id="rId67"/>
      <w:pgSz w:w="12024" w:h="15638"/>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9" w:author="Author" w:date="2023-03-01T07:38:00Z" w:initials="A">
    <w:p w14:paraId="1D934832" w14:textId="77777777" w:rsidR="006643CF" w:rsidRDefault="006643CF" w:rsidP="00BA4A59">
      <w:r>
        <w:rPr>
          <w:rStyle w:val="CommentReference"/>
        </w:rPr>
        <w:annotationRef/>
      </w:r>
      <w:r>
        <w:rPr>
          <w:sz w:val="20"/>
          <w:szCs w:val="20"/>
        </w:rPr>
        <w:t xml:space="preserve">This step will be a considerable barrier for many. I wonder if the demo should assume pre-soldered, or propose a method like </w:t>
      </w:r>
      <w:hyperlink r:id="rId1" w:history="1">
        <w:r w:rsidRPr="00BA4A59">
          <w:rPr>
            <w:rStyle w:val="Hyperlink"/>
            <w:sz w:val="20"/>
            <w:szCs w:val="20"/>
          </w:rPr>
          <w:t>https://www.youtube.com/watch?v=oYHjxBEWebg</w:t>
        </w:r>
      </w:hyperlink>
      <w:r>
        <w:rPr>
          <w:sz w:val="20"/>
          <w:szCs w:val="20"/>
        </w:rPr>
        <w:t xml:space="preserve">? </w:t>
      </w:r>
    </w:p>
  </w:comment>
  <w:comment w:id="26" w:author="Author" w:date="2023-03-01T10:10:00Z" w:initials="A">
    <w:p w14:paraId="6182681E" w14:textId="77777777" w:rsidR="00007B48" w:rsidRDefault="00007B48" w:rsidP="00C30501">
      <w:r>
        <w:rPr>
          <w:rStyle w:val="CommentReference"/>
        </w:rPr>
        <w:annotationRef/>
      </w:r>
      <w:r>
        <w:rPr>
          <w:sz w:val="20"/>
          <w:szCs w:val="20"/>
        </w:rPr>
        <w:t>When following these instructions, I found myself confused for a bit as to what was being installed where: on the Pico W, on the computer that Pico W is attached to. I detailed those concerns in  some notes but can’t find them—but please think about how to clarify for someone who hasn’t worked with some microcontrollers before.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D934832" w15:done="0"/>
  <w15:commentEx w15:paraId="6182681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A97F63" w16cex:dateUtc="2023-03-01T13:38:00Z"/>
  <w16cex:commentExtensible w16cex:durableId="27A9A325" w16cex:dateUtc="2023-03-01T16: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934832" w16cid:durableId="27A97F63"/>
  <w16cid:commentId w16cid:paraId="6182681E" w16cid:durableId="27A9A325"/>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FEA7AD" w14:textId="77777777" w:rsidR="004468DF" w:rsidRDefault="004468DF" w:rsidP="00D501A2">
      <w:r>
        <w:separator/>
      </w:r>
    </w:p>
  </w:endnote>
  <w:endnote w:type="continuationSeparator" w:id="0">
    <w:p w14:paraId="226CA120" w14:textId="77777777" w:rsidR="004468DF" w:rsidRDefault="004468DF" w:rsidP="00D501A2">
      <w:r>
        <w:continuationSeparator/>
      </w:r>
    </w:p>
  </w:endnote>
  <w:endnote w:type="continuationNotice" w:id="1">
    <w:p w14:paraId="65476244" w14:textId="77777777" w:rsidR="004468DF" w:rsidRDefault="004468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1"/>
    <w:family w:val="roman"/>
    <w:notTrueType/>
    <w:pitch w:val="variable"/>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19E879" w14:textId="77777777" w:rsidR="004468DF" w:rsidRDefault="004468DF" w:rsidP="00D501A2">
      <w:r>
        <w:separator/>
      </w:r>
    </w:p>
  </w:footnote>
  <w:footnote w:type="continuationSeparator" w:id="0">
    <w:p w14:paraId="1B014ED8" w14:textId="77777777" w:rsidR="004468DF" w:rsidRDefault="004468DF" w:rsidP="00D501A2">
      <w:r>
        <w:continuationSeparator/>
      </w:r>
    </w:p>
  </w:footnote>
  <w:footnote w:type="continuationNotice" w:id="1">
    <w:p w14:paraId="0C5E4ACA" w14:textId="77777777" w:rsidR="004468DF" w:rsidRDefault="004468D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AC0D5B" w14:textId="6C6713A6" w:rsidR="00CB7A05" w:rsidRDefault="00CB7A05" w:rsidP="00FA1BF2">
    <w:pPr>
      <w:pStyle w:val="Header"/>
      <w:ind w:hanging="1080"/>
      <w:jc w:val="right"/>
    </w:pPr>
    <w:r>
      <w:rPr>
        <w:noProof/>
      </w:rPr>
      <w:drawing>
        <wp:inline distT="0" distB="0" distL="0" distR="0" wp14:anchorId="1A89E792" wp14:editId="0442088E">
          <wp:extent cx="5806440" cy="228600"/>
          <wp:effectExtent l="0" t="0" r="3810" b="0"/>
          <wp:docPr id="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
                    <a:extLst>
                      <a:ext uri="{28A0092B-C50C-407E-A947-70E740481C1C}">
                        <a14:useLocalDpi xmlns:a14="http://schemas.microsoft.com/office/drawing/2010/main" val="0"/>
                      </a:ext>
                    </a:extLst>
                  </a:blip>
                  <a:stretch>
                    <a:fillRect/>
                  </a:stretch>
                </pic:blipFill>
                <pic:spPr>
                  <a:xfrm>
                    <a:off x="0" y="0"/>
                    <a:ext cx="5806440" cy="228600"/>
                  </a:xfrm>
                  <a:prstGeom prst="rect">
                    <a:avLst/>
                  </a:prstGeom>
                </pic:spPr>
              </pic:pic>
            </a:graphicData>
          </a:graphic>
        </wp:inline>
      </w:drawing>
    </w:r>
  </w:p>
  <w:p w14:paraId="2B894675" w14:textId="58A8C4A7" w:rsidR="00CB7A05" w:rsidRDefault="00CB7A05">
    <w:pPr>
      <w:pStyle w:val="Header"/>
    </w:pPr>
  </w:p>
  <w:p w14:paraId="4C60CDA5" w14:textId="77777777" w:rsidR="00CB7A05" w:rsidRDefault="00CB7A0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5C422F"/>
    <w:multiLevelType w:val="multilevel"/>
    <w:tmpl w:val="7DB04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AE0025"/>
    <w:multiLevelType w:val="hybridMultilevel"/>
    <w:tmpl w:val="A5C61B6E"/>
    <w:lvl w:ilvl="0" w:tplc="18C48E76">
      <w:start w:val="1"/>
      <w:numFmt w:val="decimal"/>
      <w:lvlText w:val="%1."/>
      <w:lvlJc w:val="left"/>
      <w:pPr>
        <w:ind w:left="720" w:hanging="360"/>
      </w:pPr>
      <w:rPr>
        <w:i w:val="0"/>
      </w:rPr>
    </w:lvl>
    <w:lvl w:ilvl="1" w:tplc="9BD49D82">
      <w:start w:val="1"/>
      <w:numFmt w:val="lowerLetter"/>
      <w:lvlText w:val="%2."/>
      <w:lvlJc w:val="left"/>
      <w:pPr>
        <w:ind w:left="1440" w:hanging="360"/>
      </w:pPr>
      <w:rPr>
        <w:rFonts w:asciiTheme="majorHAnsi" w:hAnsiTheme="majorHAnsi" w:cstheme="majorHAnsi" w:hint="default"/>
        <w:i w:val="0"/>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DF228C"/>
    <w:multiLevelType w:val="hybridMultilevel"/>
    <w:tmpl w:val="CFCC4038"/>
    <w:lvl w:ilvl="0" w:tplc="18C48E76">
      <w:start w:val="1"/>
      <w:numFmt w:val="decimal"/>
      <w:lvlText w:val="%1."/>
      <w:lvlJc w:val="left"/>
      <w:pPr>
        <w:ind w:left="720" w:hanging="360"/>
      </w:pPr>
      <w:rPr>
        <w:i w:val="0"/>
      </w:rPr>
    </w:lvl>
    <w:lvl w:ilvl="1" w:tplc="2DAA1DE4">
      <w:start w:val="1"/>
      <w:numFmt w:val="lowerLetter"/>
      <w:lvlText w:val="%2."/>
      <w:lvlJc w:val="left"/>
      <w:pPr>
        <w:ind w:left="1440" w:hanging="360"/>
      </w:pPr>
      <w:rPr>
        <w:rFonts w:asciiTheme="majorHAnsi" w:hAnsiTheme="majorHAnsi" w:cstheme="majorHAnsi" w:hint="default"/>
        <w:i w:val="0"/>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1E63CE"/>
    <w:multiLevelType w:val="hybridMultilevel"/>
    <w:tmpl w:val="5FEA291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0A21B8"/>
    <w:multiLevelType w:val="multilevel"/>
    <w:tmpl w:val="77822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131B80"/>
    <w:multiLevelType w:val="multilevel"/>
    <w:tmpl w:val="23C839BE"/>
    <w:lvl w:ilvl="0">
      <w:start w:val="1"/>
      <w:numFmt w:val="decimal"/>
      <w:lvlText w:val="%1."/>
      <w:lvlJc w:val="left"/>
      <w:pPr>
        <w:ind w:left="720" w:hanging="360"/>
      </w:pPr>
      <w:rPr>
        <w:rFonts w:hint="default"/>
        <w:i w:val="0"/>
      </w:rPr>
    </w:lvl>
    <w:lvl w:ilvl="1">
      <w:start w:val="1"/>
      <w:numFmt w:val="lowerLetter"/>
      <w:lvlText w:val="%2."/>
      <w:lvlJc w:val="left"/>
      <w:pPr>
        <w:ind w:left="1440" w:hanging="360"/>
      </w:pPr>
      <w:rPr>
        <w:rFonts w:asciiTheme="majorHAnsi" w:hAnsiTheme="majorHAnsi" w:cstheme="majorHAnsi" w:hint="default"/>
        <w:i w:val="0"/>
      </w:rPr>
    </w:lvl>
    <w:lvl w:ilvl="2">
      <w:start w:val="1"/>
      <w:numFmt w:val="lowerRoman"/>
      <w:lvlText w:val="%3"/>
      <w:lvlJc w:val="lef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0FF907B1"/>
    <w:multiLevelType w:val="hybridMultilevel"/>
    <w:tmpl w:val="8D9ACF9C"/>
    <w:lvl w:ilvl="0" w:tplc="355A0FEE">
      <w:numFmt w:val="bullet"/>
      <w:lvlText w:val=""/>
      <w:lvlJc w:val="left"/>
      <w:pPr>
        <w:ind w:left="1800" w:hanging="360"/>
      </w:pPr>
      <w:rPr>
        <w:rFonts w:ascii="Symbol" w:eastAsia="Calibri" w:hAnsi="Symbol"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7" w15:restartNumberingAfterBreak="0">
    <w:nsid w:val="15016BED"/>
    <w:multiLevelType w:val="hybridMultilevel"/>
    <w:tmpl w:val="6660D95C"/>
    <w:lvl w:ilvl="0" w:tplc="ED267B1A">
      <w:start w:val="1"/>
      <w:numFmt w:val="lowerLetter"/>
      <w:lvlText w:val="%1."/>
      <w:lvlJc w:val="left"/>
      <w:pPr>
        <w:ind w:left="1440" w:hanging="360"/>
      </w:pPr>
      <w:rPr>
        <w:rFonts w:ascii="Arial" w:hAnsi="Arial" w:cs="Arial"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CB40DA"/>
    <w:multiLevelType w:val="hybridMultilevel"/>
    <w:tmpl w:val="3CCA9D34"/>
    <w:lvl w:ilvl="0" w:tplc="A7283B24">
      <w:start w:val="35"/>
      <w:numFmt w:val="lowerLetter"/>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AD6087"/>
    <w:multiLevelType w:val="multilevel"/>
    <w:tmpl w:val="A6662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B1E6514"/>
    <w:multiLevelType w:val="hybridMultilevel"/>
    <w:tmpl w:val="E406410C"/>
    <w:lvl w:ilvl="0" w:tplc="0409001B">
      <w:start w:val="1"/>
      <w:numFmt w:val="lowerRoman"/>
      <w:lvlText w:val="%1."/>
      <w:lvlJc w:val="righ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2E245E09"/>
    <w:multiLevelType w:val="multilevel"/>
    <w:tmpl w:val="AE78E2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4B77E0F"/>
    <w:multiLevelType w:val="multilevel"/>
    <w:tmpl w:val="BF8AB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3D22CE"/>
    <w:multiLevelType w:val="multilevel"/>
    <w:tmpl w:val="34BC805A"/>
    <w:lvl w:ilvl="0">
      <w:start w:val="6"/>
      <w:numFmt w:val="decimal"/>
      <w:lvlText w:val="%1."/>
      <w:lvlJc w:val="left"/>
      <w:pPr>
        <w:tabs>
          <w:tab w:val="num" w:pos="720"/>
        </w:tabs>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360"/>
      </w:p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 w15:restartNumberingAfterBreak="0">
    <w:nsid w:val="38623864"/>
    <w:multiLevelType w:val="multilevel"/>
    <w:tmpl w:val="0C6C0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D2D29FA"/>
    <w:multiLevelType w:val="multilevel"/>
    <w:tmpl w:val="3F8C4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0F66720"/>
    <w:multiLevelType w:val="hybridMultilevel"/>
    <w:tmpl w:val="1C321818"/>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108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7" w15:restartNumberingAfterBreak="0">
    <w:nsid w:val="466603A6"/>
    <w:multiLevelType w:val="multilevel"/>
    <w:tmpl w:val="5D201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7F0640"/>
    <w:multiLevelType w:val="hybridMultilevel"/>
    <w:tmpl w:val="04685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BC2A13"/>
    <w:multiLevelType w:val="multilevel"/>
    <w:tmpl w:val="505A0CF0"/>
    <w:lvl w:ilvl="0">
      <w:start w:val="1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lowerLetter"/>
      <w:lvlText w:val="%3."/>
      <w:lvlJc w:val="left"/>
      <w:pPr>
        <w:ind w:left="2160" w:hanging="360"/>
      </w:p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 w15:restartNumberingAfterBreak="0">
    <w:nsid w:val="4FAC3E0A"/>
    <w:multiLevelType w:val="hybridMultilevel"/>
    <w:tmpl w:val="865E5906"/>
    <w:lvl w:ilvl="0" w:tplc="03AACC42">
      <w:start w:val="9"/>
      <w:numFmt w:val="lowerLetter"/>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FBE019A"/>
    <w:multiLevelType w:val="multilevel"/>
    <w:tmpl w:val="8BF4783A"/>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22" w15:restartNumberingAfterBreak="0">
    <w:nsid w:val="51EE50D9"/>
    <w:multiLevelType w:val="multilevel"/>
    <w:tmpl w:val="23C839BE"/>
    <w:lvl w:ilvl="0">
      <w:start w:val="1"/>
      <w:numFmt w:val="decimal"/>
      <w:lvlText w:val="%1."/>
      <w:lvlJc w:val="left"/>
      <w:pPr>
        <w:ind w:left="720" w:hanging="360"/>
      </w:pPr>
      <w:rPr>
        <w:rFonts w:hint="default"/>
        <w:i w:val="0"/>
      </w:rPr>
    </w:lvl>
    <w:lvl w:ilvl="1">
      <w:start w:val="1"/>
      <w:numFmt w:val="lowerLetter"/>
      <w:lvlText w:val="%2."/>
      <w:lvlJc w:val="left"/>
      <w:pPr>
        <w:ind w:left="1440" w:hanging="360"/>
      </w:pPr>
      <w:rPr>
        <w:rFonts w:asciiTheme="majorHAnsi" w:hAnsiTheme="majorHAnsi" w:cstheme="majorHAnsi" w:hint="default"/>
        <w:i w:val="0"/>
      </w:rPr>
    </w:lvl>
    <w:lvl w:ilvl="2">
      <w:start w:val="1"/>
      <w:numFmt w:val="lowerRoman"/>
      <w:lvlText w:val="%3"/>
      <w:lvlJc w:val="lef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55F90618"/>
    <w:multiLevelType w:val="hybridMultilevel"/>
    <w:tmpl w:val="B56224A8"/>
    <w:lvl w:ilvl="0" w:tplc="54D4CD62">
      <w:start w:val="1"/>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5E7557"/>
    <w:multiLevelType w:val="hybridMultilevel"/>
    <w:tmpl w:val="2BE672C6"/>
    <w:lvl w:ilvl="0" w:tplc="1680AC72">
      <w:start w:val="9"/>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603F1DDC"/>
    <w:multiLevelType w:val="hybridMultilevel"/>
    <w:tmpl w:val="D4BCEE04"/>
    <w:lvl w:ilvl="0" w:tplc="A252BE66">
      <w:start w:val="1"/>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770AD6"/>
    <w:multiLevelType w:val="hybridMultilevel"/>
    <w:tmpl w:val="3B8A8C84"/>
    <w:lvl w:ilvl="0" w:tplc="5FE42A12">
      <w:numFmt w:val="bullet"/>
      <w:lvlText w:val=""/>
      <w:lvlJc w:val="left"/>
      <w:pPr>
        <w:ind w:left="720" w:hanging="360"/>
      </w:pPr>
      <w:rPr>
        <w:rFonts w:ascii="Symbol" w:eastAsia="Helvetica" w:hAnsi="Symbol" w:cs="Helvetica"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4A2B9E"/>
    <w:multiLevelType w:val="hybridMultilevel"/>
    <w:tmpl w:val="1C32181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108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6A3835DD"/>
    <w:multiLevelType w:val="hybridMultilevel"/>
    <w:tmpl w:val="5882C9C4"/>
    <w:lvl w:ilvl="0" w:tplc="65C23022">
      <w:start w:val="35"/>
      <w:numFmt w:val="lowerLetter"/>
      <w:lvlText w:val="%1."/>
      <w:lvlJc w:val="left"/>
      <w:pPr>
        <w:ind w:left="180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D8E40A8"/>
    <w:multiLevelType w:val="multilevel"/>
    <w:tmpl w:val="4B6CF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FE56555"/>
    <w:multiLevelType w:val="hybridMultilevel"/>
    <w:tmpl w:val="6660D95C"/>
    <w:lvl w:ilvl="0" w:tplc="ED267B1A">
      <w:start w:val="1"/>
      <w:numFmt w:val="lowerLetter"/>
      <w:lvlText w:val="%1."/>
      <w:lvlJc w:val="left"/>
      <w:pPr>
        <w:ind w:left="1440" w:hanging="360"/>
      </w:pPr>
      <w:rPr>
        <w:rFonts w:ascii="Arial" w:hAnsi="Arial" w:cs="Arial"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1315DCA"/>
    <w:multiLevelType w:val="multilevel"/>
    <w:tmpl w:val="72187CC0"/>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32" w15:restartNumberingAfterBreak="0">
    <w:nsid w:val="72D103B5"/>
    <w:multiLevelType w:val="multilevel"/>
    <w:tmpl w:val="AE78E2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87D2FAA"/>
    <w:multiLevelType w:val="hybridMultilevel"/>
    <w:tmpl w:val="3A589AF8"/>
    <w:lvl w:ilvl="0" w:tplc="18C48E76">
      <w:start w:val="1"/>
      <w:numFmt w:val="decimal"/>
      <w:lvlText w:val="%1."/>
      <w:lvlJc w:val="left"/>
      <w:pPr>
        <w:ind w:left="720" w:hanging="360"/>
      </w:pPr>
      <w:rPr>
        <w:i w:val="0"/>
      </w:rPr>
    </w:lvl>
    <w:lvl w:ilvl="1" w:tplc="93C20EDA">
      <w:start w:val="1"/>
      <w:numFmt w:val="lowerLetter"/>
      <w:lvlText w:val="%2."/>
      <w:lvlJc w:val="left"/>
      <w:pPr>
        <w:ind w:left="1440" w:hanging="360"/>
      </w:pPr>
      <w:rPr>
        <w:rFonts w:asciiTheme="majorHAnsi" w:hAnsiTheme="majorHAnsi" w:cstheme="majorHAnsi" w:hint="default"/>
        <w:i w:val="0"/>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A364E16"/>
    <w:multiLevelType w:val="multilevel"/>
    <w:tmpl w:val="D3B2EFBE"/>
    <w:lvl w:ilvl="0">
      <w:start w:val="16"/>
      <w:numFmt w:val="decimal"/>
      <w:lvlText w:val="%1."/>
      <w:lvlJc w:val="left"/>
      <w:pPr>
        <w:tabs>
          <w:tab w:val="num" w:pos="720"/>
        </w:tabs>
        <w:ind w:left="720" w:hanging="360"/>
      </w:pPr>
      <w:rPr>
        <w:rFonts w:hint="default"/>
      </w:rPr>
    </w:lvl>
    <w:lvl w:ilvl="1">
      <w:start w:val="1"/>
      <w:numFmt w:val="lowerLetter"/>
      <w:lvlText w:val="%2."/>
      <w:lvlJc w:val="left"/>
      <w:pPr>
        <w:ind w:left="1440" w:hanging="360"/>
      </w:p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5" w15:restartNumberingAfterBreak="0">
    <w:nsid w:val="7DE17263"/>
    <w:multiLevelType w:val="multilevel"/>
    <w:tmpl w:val="04C68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26"/>
  </w:num>
  <w:num w:numId="3">
    <w:abstractNumId w:val="1"/>
  </w:num>
  <w:num w:numId="4">
    <w:abstractNumId w:val="33"/>
  </w:num>
  <w:num w:numId="5">
    <w:abstractNumId w:val="2"/>
  </w:num>
  <w:num w:numId="6">
    <w:abstractNumId w:val="30"/>
  </w:num>
  <w:num w:numId="7">
    <w:abstractNumId w:val="7"/>
  </w:num>
  <w:num w:numId="8">
    <w:abstractNumId w:val="24"/>
  </w:num>
  <w:num w:numId="9">
    <w:abstractNumId w:val="28"/>
  </w:num>
  <w:num w:numId="10">
    <w:abstractNumId w:val="20"/>
  </w:num>
  <w:num w:numId="11">
    <w:abstractNumId w:val="8"/>
  </w:num>
  <w:num w:numId="12">
    <w:abstractNumId w:val="17"/>
  </w:num>
  <w:num w:numId="13">
    <w:abstractNumId w:val="15"/>
  </w:num>
  <w:num w:numId="14">
    <w:abstractNumId w:val="12"/>
  </w:num>
  <w:num w:numId="15">
    <w:abstractNumId w:val="3"/>
  </w:num>
  <w:num w:numId="16">
    <w:abstractNumId w:val="27"/>
  </w:num>
  <w:num w:numId="17">
    <w:abstractNumId w:val="6"/>
  </w:num>
  <w:num w:numId="1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6"/>
  </w:num>
  <w:num w:numId="21">
    <w:abstractNumId w:val="18"/>
  </w:num>
  <w:num w:numId="22">
    <w:abstractNumId w:val="25"/>
  </w:num>
  <w:num w:numId="23">
    <w:abstractNumId w:val="23"/>
  </w:num>
  <w:num w:numId="24">
    <w:abstractNumId w:val="14"/>
    <w:lvlOverride w:ilvl="0">
      <w:lvl w:ilvl="0">
        <w:numFmt w:val="lowerLetter"/>
        <w:lvlText w:val="%1."/>
        <w:lvlJc w:val="left"/>
      </w:lvl>
    </w:lvlOverride>
  </w:num>
  <w:num w:numId="25">
    <w:abstractNumId w:val="0"/>
    <w:lvlOverride w:ilvl="0">
      <w:lvl w:ilvl="0">
        <w:numFmt w:val="lowerLetter"/>
        <w:lvlText w:val="%1."/>
        <w:lvlJc w:val="left"/>
      </w:lvl>
    </w:lvlOverride>
  </w:num>
  <w:num w:numId="26">
    <w:abstractNumId w:val="29"/>
    <w:lvlOverride w:ilvl="0">
      <w:lvl w:ilvl="0">
        <w:numFmt w:val="lowerLetter"/>
        <w:lvlText w:val="%1."/>
        <w:lvlJc w:val="left"/>
      </w:lvl>
    </w:lvlOverride>
  </w:num>
  <w:num w:numId="27">
    <w:abstractNumId w:val="9"/>
    <w:lvlOverride w:ilvl="0">
      <w:lvl w:ilvl="0">
        <w:numFmt w:val="lowerRoman"/>
        <w:lvlText w:val="%1."/>
        <w:lvlJc w:val="right"/>
      </w:lvl>
    </w:lvlOverride>
  </w:num>
  <w:num w:numId="28">
    <w:abstractNumId w:val="4"/>
    <w:lvlOverride w:ilvl="0">
      <w:lvl w:ilvl="0">
        <w:numFmt w:val="lowerRoman"/>
        <w:lvlText w:val="%1."/>
        <w:lvlJc w:val="right"/>
      </w:lvl>
    </w:lvlOverride>
  </w:num>
  <w:num w:numId="29">
    <w:abstractNumId w:val="35"/>
    <w:lvlOverride w:ilvl="0">
      <w:lvl w:ilvl="0">
        <w:numFmt w:val="lowerRoman"/>
        <w:lvlText w:val="%1."/>
        <w:lvlJc w:val="right"/>
      </w:lvl>
    </w:lvlOverride>
  </w:num>
  <w:num w:numId="30">
    <w:abstractNumId w:val="22"/>
  </w:num>
  <w:num w:numId="31">
    <w:abstractNumId w:val="22"/>
  </w:num>
  <w:num w:numId="32">
    <w:abstractNumId w:val="22"/>
  </w:num>
  <w:num w:numId="33">
    <w:abstractNumId w:val="22"/>
  </w:num>
  <w:num w:numId="34">
    <w:abstractNumId w:val="22"/>
    <w:lvlOverride w:ilvl="0">
      <w:lvl w:ilvl="0">
        <w:numFmt w:val="decimal"/>
        <w:lvlText w:val=""/>
        <w:lvlJc w:val="left"/>
      </w:lvl>
    </w:lvlOverride>
    <w:lvlOverride w:ilvl="1">
      <w:lvl w:ilvl="1">
        <w:numFmt w:val="lowerLetter"/>
        <w:lvlText w:val="%2."/>
        <w:lvlJc w:val="left"/>
      </w:lvl>
    </w:lvlOverride>
  </w:num>
  <w:num w:numId="35">
    <w:abstractNumId w:val="22"/>
    <w:lvlOverride w:ilvl="0">
      <w:lvl w:ilvl="0">
        <w:numFmt w:val="decimal"/>
        <w:lvlText w:val=""/>
        <w:lvlJc w:val="left"/>
      </w:lvl>
    </w:lvlOverride>
    <w:lvlOverride w:ilvl="1">
      <w:lvl w:ilvl="1">
        <w:numFmt w:val="lowerLetter"/>
        <w:lvlText w:val="%2."/>
        <w:lvlJc w:val="left"/>
      </w:lvl>
    </w:lvlOverride>
  </w:num>
  <w:num w:numId="36">
    <w:abstractNumId w:val="22"/>
    <w:lvlOverride w:ilvl="0">
      <w:lvl w:ilvl="0">
        <w:numFmt w:val="decimal"/>
        <w:lvlText w:val=""/>
        <w:lvlJc w:val="left"/>
      </w:lvl>
    </w:lvlOverride>
    <w:lvlOverride w:ilvl="1">
      <w:lvl w:ilvl="1">
        <w:numFmt w:val="lowerLetter"/>
        <w:lvlText w:val="%2."/>
        <w:lvlJc w:val="left"/>
      </w:lvl>
    </w:lvlOverride>
  </w:num>
  <w:num w:numId="37">
    <w:abstractNumId w:val="22"/>
  </w:num>
  <w:num w:numId="38">
    <w:abstractNumId w:val="13"/>
  </w:num>
  <w:num w:numId="39">
    <w:abstractNumId w:val="11"/>
  </w:num>
  <w:num w:numId="40">
    <w:abstractNumId w:val="11"/>
  </w:num>
  <w:num w:numId="41">
    <w:abstractNumId w:val="11"/>
  </w:num>
  <w:num w:numId="42">
    <w:abstractNumId w:val="11"/>
  </w:num>
  <w:num w:numId="43">
    <w:abstractNumId w:val="16"/>
  </w:num>
  <w:num w:numId="44">
    <w:abstractNumId w:val="32"/>
  </w:num>
  <w:num w:numId="45">
    <w:abstractNumId w:val="34"/>
  </w:num>
  <w:num w:numId="46">
    <w:abstractNumId w:val="19"/>
  </w:num>
  <w:num w:numId="47">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attachedTemplate r:id="rId1"/>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12E0"/>
    <w:rsid w:val="00000D36"/>
    <w:rsid w:val="00001CC5"/>
    <w:rsid w:val="00004386"/>
    <w:rsid w:val="0000490D"/>
    <w:rsid w:val="00006CEB"/>
    <w:rsid w:val="00007B48"/>
    <w:rsid w:val="000104AF"/>
    <w:rsid w:val="0001760F"/>
    <w:rsid w:val="00017693"/>
    <w:rsid w:val="000203BD"/>
    <w:rsid w:val="000204A0"/>
    <w:rsid w:val="00020AAF"/>
    <w:rsid w:val="00027543"/>
    <w:rsid w:val="00032D63"/>
    <w:rsid w:val="00034EEE"/>
    <w:rsid w:val="00036D58"/>
    <w:rsid w:val="00037D4F"/>
    <w:rsid w:val="000454F1"/>
    <w:rsid w:val="000460B8"/>
    <w:rsid w:val="000507B9"/>
    <w:rsid w:val="00050B95"/>
    <w:rsid w:val="000513A1"/>
    <w:rsid w:val="000523DE"/>
    <w:rsid w:val="00052BDD"/>
    <w:rsid w:val="00054A95"/>
    <w:rsid w:val="00055BD9"/>
    <w:rsid w:val="00057CD2"/>
    <w:rsid w:val="00062354"/>
    <w:rsid w:val="00062398"/>
    <w:rsid w:val="000670AA"/>
    <w:rsid w:val="00071F24"/>
    <w:rsid w:val="000724AB"/>
    <w:rsid w:val="00072EC5"/>
    <w:rsid w:val="000732DF"/>
    <w:rsid w:val="0007374B"/>
    <w:rsid w:val="00074542"/>
    <w:rsid w:val="0007793B"/>
    <w:rsid w:val="00077ACC"/>
    <w:rsid w:val="00081C37"/>
    <w:rsid w:val="00087FB2"/>
    <w:rsid w:val="00092E8F"/>
    <w:rsid w:val="000942DF"/>
    <w:rsid w:val="00094FD1"/>
    <w:rsid w:val="00095304"/>
    <w:rsid w:val="00096FAA"/>
    <w:rsid w:val="000973DE"/>
    <w:rsid w:val="000A0A5D"/>
    <w:rsid w:val="000A1F98"/>
    <w:rsid w:val="000A32F0"/>
    <w:rsid w:val="000A66BA"/>
    <w:rsid w:val="000A7AEF"/>
    <w:rsid w:val="000B2835"/>
    <w:rsid w:val="000B2E41"/>
    <w:rsid w:val="000B303D"/>
    <w:rsid w:val="000B379A"/>
    <w:rsid w:val="000B512B"/>
    <w:rsid w:val="000B5A57"/>
    <w:rsid w:val="000B6F03"/>
    <w:rsid w:val="000B7407"/>
    <w:rsid w:val="000B7BAD"/>
    <w:rsid w:val="000C10EE"/>
    <w:rsid w:val="000C25C8"/>
    <w:rsid w:val="000C5366"/>
    <w:rsid w:val="000C5CF6"/>
    <w:rsid w:val="000C7E66"/>
    <w:rsid w:val="000D2F93"/>
    <w:rsid w:val="000D47E1"/>
    <w:rsid w:val="000D582D"/>
    <w:rsid w:val="000D6A43"/>
    <w:rsid w:val="000D7F71"/>
    <w:rsid w:val="000E3462"/>
    <w:rsid w:val="000F27CF"/>
    <w:rsid w:val="000F2B66"/>
    <w:rsid w:val="000F4BF0"/>
    <w:rsid w:val="000F732C"/>
    <w:rsid w:val="001011A1"/>
    <w:rsid w:val="001038B4"/>
    <w:rsid w:val="001055DB"/>
    <w:rsid w:val="001073CD"/>
    <w:rsid w:val="001074A9"/>
    <w:rsid w:val="00107521"/>
    <w:rsid w:val="001101B4"/>
    <w:rsid w:val="00110646"/>
    <w:rsid w:val="0011069D"/>
    <w:rsid w:val="00112975"/>
    <w:rsid w:val="0011419C"/>
    <w:rsid w:val="00114A95"/>
    <w:rsid w:val="00115252"/>
    <w:rsid w:val="00121ABE"/>
    <w:rsid w:val="001222FC"/>
    <w:rsid w:val="00134871"/>
    <w:rsid w:val="00134B02"/>
    <w:rsid w:val="001356B6"/>
    <w:rsid w:val="00140104"/>
    <w:rsid w:val="00143FE3"/>
    <w:rsid w:val="00144041"/>
    <w:rsid w:val="00144A97"/>
    <w:rsid w:val="001451EE"/>
    <w:rsid w:val="00155301"/>
    <w:rsid w:val="001572F1"/>
    <w:rsid w:val="001615E6"/>
    <w:rsid w:val="00164C0C"/>
    <w:rsid w:val="001663BA"/>
    <w:rsid w:val="0016738E"/>
    <w:rsid w:val="0016782C"/>
    <w:rsid w:val="00167C13"/>
    <w:rsid w:val="00171C38"/>
    <w:rsid w:val="00177F4C"/>
    <w:rsid w:val="001804D8"/>
    <w:rsid w:val="00182271"/>
    <w:rsid w:val="00193643"/>
    <w:rsid w:val="0019501B"/>
    <w:rsid w:val="00195E93"/>
    <w:rsid w:val="00197B20"/>
    <w:rsid w:val="001A133F"/>
    <w:rsid w:val="001A25EE"/>
    <w:rsid w:val="001A6438"/>
    <w:rsid w:val="001A76E9"/>
    <w:rsid w:val="001A7FB6"/>
    <w:rsid w:val="001B585B"/>
    <w:rsid w:val="001B6714"/>
    <w:rsid w:val="001C03F6"/>
    <w:rsid w:val="001C30B1"/>
    <w:rsid w:val="001C3D09"/>
    <w:rsid w:val="001C4B65"/>
    <w:rsid w:val="001D4B45"/>
    <w:rsid w:val="001D5E3B"/>
    <w:rsid w:val="001D700B"/>
    <w:rsid w:val="001E3337"/>
    <w:rsid w:val="001E3C16"/>
    <w:rsid w:val="001F09F7"/>
    <w:rsid w:val="001F1CCF"/>
    <w:rsid w:val="001F329B"/>
    <w:rsid w:val="001F33DC"/>
    <w:rsid w:val="001F43ED"/>
    <w:rsid w:val="001F73BF"/>
    <w:rsid w:val="00200040"/>
    <w:rsid w:val="002019BC"/>
    <w:rsid w:val="00202788"/>
    <w:rsid w:val="00204862"/>
    <w:rsid w:val="00210AFE"/>
    <w:rsid w:val="00212609"/>
    <w:rsid w:val="002147C6"/>
    <w:rsid w:val="00215DC2"/>
    <w:rsid w:val="00215F0B"/>
    <w:rsid w:val="00215FF0"/>
    <w:rsid w:val="002200D9"/>
    <w:rsid w:val="002252E8"/>
    <w:rsid w:val="002304CD"/>
    <w:rsid w:val="00234FEE"/>
    <w:rsid w:val="002379E9"/>
    <w:rsid w:val="00240D52"/>
    <w:rsid w:val="00242576"/>
    <w:rsid w:val="00242C80"/>
    <w:rsid w:val="00245EE1"/>
    <w:rsid w:val="00246AD9"/>
    <w:rsid w:val="00250521"/>
    <w:rsid w:val="00253176"/>
    <w:rsid w:val="00253211"/>
    <w:rsid w:val="00254601"/>
    <w:rsid w:val="00254ADE"/>
    <w:rsid w:val="00255D82"/>
    <w:rsid w:val="002570C5"/>
    <w:rsid w:val="002612E0"/>
    <w:rsid w:val="00262026"/>
    <w:rsid w:val="00264442"/>
    <w:rsid w:val="00264C71"/>
    <w:rsid w:val="0026509E"/>
    <w:rsid w:val="00265297"/>
    <w:rsid w:val="00270576"/>
    <w:rsid w:val="00271F8D"/>
    <w:rsid w:val="002766D2"/>
    <w:rsid w:val="00276C5F"/>
    <w:rsid w:val="00282FE7"/>
    <w:rsid w:val="002833E1"/>
    <w:rsid w:val="00283547"/>
    <w:rsid w:val="002841D2"/>
    <w:rsid w:val="002851F4"/>
    <w:rsid w:val="002904EB"/>
    <w:rsid w:val="002A2D49"/>
    <w:rsid w:val="002A32E8"/>
    <w:rsid w:val="002A3B01"/>
    <w:rsid w:val="002A5C66"/>
    <w:rsid w:val="002A7837"/>
    <w:rsid w:val="002B466D"/>
    <w:rsid w:val="002B6DE9"/>
    <w:rsid w:val="002C2960"/>
    <w:rsid w:val="002C2F45"/>
    <w:rsid w:val="002C316C"/>
    <w:rsid w:val="002C369E"/>
    <w:rsid w:val="002C418C"/>
    <w:rsid w:val="002C49B7"/>
    <w:rsid w:val="002D089A"/>
    <w:rsid w:val="002D53E8"/>
    <w:rsid w:val="002D69FE"/>
    <w:rsid w:val="002F3328"/>
    <w:rsid w:val="00304631"/>
    <w:rsid w:val="003048CD"/>
    <w:rsid w:val="003066F2"/>
    <w:rsid w:val="00310712"/>
    <w:rsid w:val="00313939"/>
    <w:rsid w:val="003215D7"/>
    <w:rsid w:val="00321AA4"/>
    <w:rsid w:val="003229A0"/>
    <w:rsid w:val="003255F0"/>
    <w:rsid w:val="003260CD"/>
    <w:rsid w:val="003275C6"/>
    <w:rsid w:val="00331855"/>
    <w:rsid w:val="00336187"/>
    <w:rsid w:val="003428FD"/>
    <w:rsid w:val="00342CC5"/>
    <w:rsid w:val="00342EBA"/>
    <w:rsid w:val="00346293"/>
    <w:rsid w:val="003472CB"/>
    <w:rsid w:val="0034759F"/>
    <w:rsid w:val="00352660"/>
    <w:rsid w:val="00353E6E"/>
    <w:rsid w:val="00356CAC"/>
    <w:rsid w:val="00356CE3"/>
    <w:rsid w:val="003570C0"/>
    <w:rsid w:val="003618D5"/>
    <w:rsid w:val="00361E70"/>
    <w:rsid w:val="003623E3"/>
    <w:rsid w:val="00362D8B"/>
    <w:rsid w:val="003660F5"/>
    <w:rsid w:val="003662AA"/>
    <w:rsid w:val="003671F8"/>
    <w:rsid w:val="0036722E"/>
    <w:rsid w:val="003713E4"/>
    <w:rsid w:val="0037350C"/>
    <w:rsid w:val="003801AE"/>
    <w:rsid w:val="003837CD"/>
    <w:rsid w:val="00391836"/>
    <w:rsid w:val="00391F86"/>
    <w:rsid w:val="003968D4"/>
    <w:rsid w:val="003A18EA"/>
    <w:rsid w:val="003A517B"/>
    <w:rsid w:val="003A53C0"/>
    <w:rsid w:val="003A53DF"/>
    <w:rsid w:val="003A7DE7"/>
    <w:rsid w:val="003B33F6"/>
    <w:rsid w:val="003B5F38"/>
    <w:rsid w:val="003C0087"/>
    <w:rsid w:val="003C0445"/>
    <w:rsid w:val="003C1FA9"/>
    <w:rsid w:val="003C4E81"/>
    <w:rsid w:val="003C7BD8"/>
    <w:rsid w:val="003D00A2"/>
    <w:rsid w:val="003D25A4"/>
    <w:rsid w:val="003D3727"/>
    <w:rsid w:val="003E0EC4"/>
    <w:rsid w:val="003E373C"/>
    <w:rsid w:val="003E5298"/>
    <w:rsid w:val="003F3D7A"/>
    <w:rsid w:val="003F41C5"/>
    <w:rsid w:val="003F7934"/>
    <w:rsid w:val="004012B3"/>
    <w:rsid w:val="00402132"/>
    <w:rsid w:val="004033D8"/>
    <w:rsid w:val="004104B0"/>
    <w:rsid w:val="0041078D"/>
    <w:rsid w:val="004155AF"/>
    <w:rsid w:val="00416745"/>
    <w:rsid w:val="00420162"/>
    <w:rsid w:val="00422678"/>
    <w:rsid w:val="00422A7D"/>
    <w:rsid w:val="0042403D"/>
    <w:rsid w:val="0042433C"/>
    <w:rsid w:val="004251D1"/>
    <w:rsid w:val="00426A13"/>
    <w:rsid w:val="00426CCC"/>
    <w:rsid w:val="00435F04"/>
    <w:rsid w:val="0044302A"/>
    <w:rsid w:val="0044426C"/>
    <w:rsid w:val="004468DF"/>
    <w:rsid w:val="00453F97"/>
    <w:rsid w:val="0045656D"/>
    <w:rsid w:val="00460576"/>
    <w:rsid w:val="00463706"/>
    <w:rsid w:val="004667FA"/>
    <w:rsid w:val="00473297"/>
    <w:rsid w:val="004819A4"/>
    <w:rsid w:val="00483821"/>
    <w:rsid w:val="00484214"/>
    <w:rsid w:val="00485940"/>
    <w:rsid w:val="004868C3"/>
    <w:rsid w:val="004A38E8"/>
    <w:rsid w:val="004A4413"/>
    <w:rsid w:val="004A4629"/>
    <w:rsid w:val="004A4CD5"/>
    <w:rsid w:val="004A5E45"/>
    <w:rsid w:val="004A7CD9"/>
    <w:rsid w:val="004B0435"/>
    <w:rsid w:val="004B2152"/>
    <w:rsid w:val="004C19FF"/>
    <w:rsid w:val="004C1A57"/>
    <w:rsid w:val="004C30B8"/>
    <w:rsid w:val="004C53C9"/>
    <w:rsid w:val="004C79F7"/>
    <w:rsid w:val="004C7EA7"/>
    <w:rsid w:val="004D0F02"/>
    <w:rsid w:val="004D2805"/>
    <w:rsid w:val="004D3EDD"/>
    <w:rsid w:val="004E5E5F"/>
    <w:rsid w:val="004E61CA"/>
    <w:rsid w:val="004E637F"/>
    <w:rsid w:val="004E6822"/>
    <w:rsid w:val="004E7D42"/>
    <w:rsid w:val="004F06BA"/>
    <w:rsid w:val="004F07EA"/>
    <w:rsid w:val="004F20FF"/>
    <w:rsid w:val="004F3937"/>
    <w:rsid w:val="004F458B"/>
    <w:rsid w:val="00506097"/>
    <w:rsid w:val="00513773"/>
    <w:rsid w:val="005158C5"/>
    <w:rsid w:val="00517BA8"/>
    <w:rsid w:val="00520373"/>
    <w:rsid w:val="00520F04"/>
    <w:rsid w:val="00521A0B"/>
    <w:rsid w:val="00524894"/>
    <w:rsid w:val="0052565B"/>
    <w:rsid w:val="005269B7"/>
    <w:rsid w:val="00530EC9"/>
    <w:rsid w:val="00534036"/>
    <w:rsid w:val="00542A53"/>
    <w:rsid w:val="00542A7C"/>
    <w:rsid w:val="00544689"/>
    <w:rsid w:val="005460D5"/>
    <w:rsid w:val="00547197"/>
    <w:rsid w:val="005507EF"/>
    <w:rsid w:val="0055113E"/>
    <w:rsid w:val="00554AE0"/>
    <w:rsid w:val="00555B1B"/>
    <w:rsid w:val="00562D8B"/>
    <w:rsid w:val="005655C9"/>
    <w:rsid w:val="0057184C"/>
    <w:rsid w:val="00571FC1"/>
    <w:rsid w:val="00577C62"/>
    <w:rsid w:val="0057F639"/>
    <w:rsid w:val="00583CF5"/>
    <w:rsid w:val="005840B2"/>
    <w:rsid w:val="00585ABC"/>
    <w:rsid w:val="00586197"/>
    <w:rsid w:val="00590BEE"/>
    <w:rsid w:val="005A0310"/>
    <w:rsid w:val="005A0AE4"/>
    <w:rsid w:val="005A151E"/>
    <w:rsid w:val="005A1AAE"/>
    <w:rsid w:val="005A3D0E"/>
    <w:rsid w:val="005A4674"/>
    <w:rsid w:val="005B0331"/>
    <w:rsid w:val="005B04A3"/>
    <w:rsid w:val="005B21E0"/>
    <w:rsid w:val="005B3912"/>
    <w:rsid w:val="005B90F7"/>
    <w:rsid w:val="005C4BA1"/>
    <w:rsid w:val="005C614C"/>
    <w:rsid w:val="005C672F"/>
    <w:rsid w:val="005C795F"/>
    <w:rsid w:val="005D06AC"/>
    <w:rsid w:val="005D1552"/>
    <w:rsid w:val="005D67EB"/>
    <w:rsid w:val="005E48B3"/>
    <w:rsid w:val="005E4DE2"/>
    <w:rsid w:val="005E5737"/>
    <w:rsid w:val="005E7DFE"/>
    <w:rsid w:val="005F18E2"/>
    <w:rsid w:val="005F2670"/>
    <w:rsid w:val="005F449A"/>
    <w:rsid w:val="00603D70"/>
    <w:rsid w:val="0060450A"/>
    <w:rsid w:val="00605960"/>
    <w:rsid w:val="0060616D"/>
    <w:rsid w:val="00607D8D"/>
    <w:rsid w:val="00611B36"/>
    <w:rsid w:val="00614F02"/>
    <w:rsid w:val="0061769A"/>
    <w:rsid w:val="00621A3B"/>
    <w:rsid w:val="0062295F"/>
    <w:rsid w:val="00622DBB"/>
    <w:rsid w:val="006271DA"/>
    <w:rsid w:val="00630235"/>
    <w:rsid w:val="00631296"/>
    <w:rsid w:val="00633992"/>
    <w:rsid w:val="00633AC0"/>
    <w:rsid w:val="00634AED"/>
    <w:rsid w:val="00634E46"/>
    <w:rsid w:val="00635DD8"/>
    <w:rsid w:val="00637D2F"/>
    <w:rsid w:val="0064006C"/>
    <w:rsid w:val="006418BE"/>
    <w:rsid w:val="00661982"/>
    <w:rsid w:val="00662CD8"/>
    <w:rsid w:val="006643CF"/>
    <w:rsid w:val="00667661"/>
    <w:rsid w:val="0067211E"/>
    <w:rsid w:val="00672C0C"/>
    <w:rsid w:val="0067654C"/>
    <w:rsid w:val="00676795"/>
    <w:rsid w:val="006774C3"/>
    <w:rsid w:val="00677C6E"/>
    <w:rsid w:val="0067FE91"/>
    <w:rsid w:val="006804DC"/>
    <w:rsid w:val="00681716"/>
    <w:rsid w:val="00683556"/>
    <w:rsid w:val="00685280"/>
    <w:rsid w:val="00685794"/>
    <w:rsid w:val="006928FA"/>
    <w:rsid w:val="00693EB7"/>
    <w:rsid w:val="006948E0"/>
    <w:rsid w:val="006A38D1"/>
    <w:rsid w:val="006A62BC"/>
    <w:rsid w:val="006B0D05"/>
    <w:rsid w:val="006B2588"/>
    <w:rsid w:val="006B453E"/>
    <w:rsid w:val="006B6BD0"/>
    <w:rsid w:val="006B6FAA"/>
    <w:rsid w:val="006B7BB7"/>
    <w:rsid w:val="006C15B7"/>
    <w:rsid w:val="006D28C3"/>
    <w:rsid w:val="006D6E16"/>
    <w:rsid w:val="006E0319"/>
    <w:rsid w:val="006E1AB4"/>
    <w:rsid w:val="006E3817"/>
    <w:rsid w:val="006E4F71"/>
    <w:rsid w:val="006E7471"/>
    <w:rsid w:val="006F0C6C"/>
    <w:rsid w:val="006F603A"/>
    <w:rsid w:val="006F74F4"/>
    <w:rsid w:val="007018D2"/>
    <w:rsid w:val="00701D42"/>
    <w:rsid w:val="0071044C"/>
    <w:rsid w:val="00712FD5"/>
    <w:rsid w:val="00713A05"/>
    <w:rsid w:val="0071403A"/>
    <w:rsid w:val="00714DBC"/>
    <w:rsid w:val="00717BBD"/>
    <w:rsid w:val="00717E48"/>
    <w:rsid w:val="007219E7"/>
    <w:rsid w:val="007227BD"/>
    <w:rsid w:val="00722ABE"/>
    <w:rsid w:val="00724B5C"/>
    <w:rsid w:val="00731EC6"/>
    <w:rsid w:val="007323E8"/>
    <w:rsid w:val="007332E2"/>
    <w:rsid w:val="00733857"/>
    <w:rsid w:val="00734EA9"/>
    <w:rsid w:val="0073572A"/>
    <w:rsid w:val="00737B12"/>
    <w:rsid w:val="0074044F"/>
    <w:rsid w:val="00740C35"/>
    <w:rsid w:val="007448DD"/>
    <w:rsid w:val="00746806"/>
    <w:rsid w:val="00751FAC"/>
    <w:rsid w:val="007565A8"/>
    <w:rsid w:val="007567C5"/>
    <w:rsid w:val="00761731"/>
    <w:rsid w:val="007645BE"/>
    <w:rsid w:val="00770804"/>
    <w:rsid w:val="00773C8C"/>
    <w:rsid w:val="00773F98"/>
    <w:rsid w:val="00774171"/>
    <w:rsid w:val="00774D5B"/>
    <w:rsid w:val="007757AA"/>
    <w:rsid w:val="007765B3"/>
    <w:rsid w:val="0078243A"/>
    <w:rsid w:val="0078385F"/>
    <w:rsid w:val="00785CA9"/>
    <w:rsid w:val="007878CD"/>
    <w:rsid w:val="00787F5C"/>
    <w:rsid w:val="00793378"/>
    <w:rsid w:val="0079506D"/>
    <w:rsid w:val="0079771A"/>
    <w:rsid w:val="007A05E9"/>
    <w:rsid w:val="007A081D"/>
    <w:rsid w:val="007A0ABC"/>
    <w:rsid w:val="007A17A5"/>
    <w:rsid w:val="007A798A"/>
    <w:rsid w:val="007A7DC3"/>
    <w:rsid w:val="007B149A"/>
    <w:rsid w:val="007B1A8B"/>
    <w:rsid w:val="007C4C93"/>
    <w:rsid w:val="007C53BA"/>
    <w:rsid w:val="007C5B0F"/>
    <w:rsid w:val="007C75A2"/>
    <w:rsid w:val="007C7B0D"/>
    <w:rsid w:val="007C7CFF"/>
    <w:rsid w:val="007D1045"/>
    <w:rsid w:val="007D2087"/>
    <w:rsid w:val="007D3B08"/>
    <w:rsid w:val="007E0A83"/>
    <w:rsid w:val="007E0CF2"/>
    <w:rsid w:val="007E1081"/>
    <w:rsid w:val="007E2B5E"/>
    <w:rsid w:val="007F166E"/>
    <w:rsid w:val="007F18DA"/>
    <w:rsid w:val="007F2E41"/>
    <w:rsid w:val="00800712"/>
    <w:rsid w:val="00800EFB"/>
    <w:rsid w:val="00801602"/>
    <w:rsid w:val="00803C7F"/>
    <w:rsid w:val="008104E4"/>
    <w:rsid w:val="0081121B"/>
    <w:rsid w:val="008160B8"/>
    <w:rsid w:val="0081D358"/>
    <w:rsid w:val="008213A8"/>
    <w:rsid w:val="00821783"/>
    <w:rsid w:val="008225A2"/>
    <w:rsid w:val="00823D71"/>
    <w:rsid w:val="00824C8F"/>
    <w:rsid w:val="00831571"/>
    <w:rsid w:val="0083314D"/>
    <w:rsid w:val="008344C9"/>
    <w:rsid w:val="00836CF9"/>
    <w:rsid w:val="00836E3F"/>
    <w:rsid w:val="008430F2"/>
    <w:rsid w:val="00843ABB"/>
    <w:rsid w:val="00851B11"/>
    <w:rsid w:val="00852187"/>
    <w:rsid w:val="00855866"/>
    <w:rsid w:val="0085655E"/>
    <w:rsid w:val="00856791"/>
    <w:rsid w:val="00856B18"/>
    <w:rsid w:val="008571AC"/>
    <w:rsid w:val="00857F18"/>
    <w:rsid w:val="0085F6DD"/>
    <w:rsid w:val="0086161B"/>
    <w:rsid w:val="00861B0C"/>
    <w:rsid w:val="0086362C"/>
    <w:rsid w:val="00864E86"/>
    <w:rsid w:val="008675EB"/>
    <w:rsid w:val="00871867"/>
    <w:rsid w:val="008777E7"/>
    <w:rsid w:val="0087783F"/>
    <w:rsid w:val="00883BD9"/>
    <w:rsid w:val="00886124"/>
    <w:rsid w:val="00892107"/>
    <w:rsid w:val="00892E8D"/>
    <w:rsid w:val="00894514"/>
    <w:rsid w:val="0089507B"/>
    <w:rsid w:val="008956AB"/>
    <w:rsid w:val="00896FB5"/>
    <w:rsid w:val="008971F3"/>
    <w:rsid w:val="00897B87"/>
    <w:rsid w:val="008A7388"/>
    <w:rsid w:val="008A7F77"/>
    <w:rsid w:val="008B2006"/>
    <w:rsid w:val="008B6DA5"/>
    <w:rsid w:val="008B7E85"/>
    <w:rsid w:val="008C28BF"/>
    <w:rsid w:val="008C4982"/>
    <w:rsid w:val="008C5B9B"/>
    <w:rsid w:val="008C5D8C"/>
    <w:rsid w:val="008C6994"/>
    <w:rsid w:val="008D467A"/>
    <w:rsid w:val="008E44C2"/>
    <w:rsid w:val="008E5610"/>
    <w:rsid w:val="008E7C72"/>
    <w:rsid w:val="008F0DCD"/>
    <w:rsid w:val="008F172A"/>
    <w:rsid w:val="008F1CAF"/>
    <w:rsid w:val="008F332E"/>
    <w:rsid w:val="008F422E"/>
    <w:rsid w:val="009004D6"/>
    <w:rsid w:val="0090060C"/>
    <w:rsid w:val="00901001"/>
    <w:rsid w:val="00901637"/>
    <w:rsid w:val="00901B6A"/>
    <w:rsid w:val="009033E8"/>
    <w:rsid w:val="00903BF7"/>
    <w:rsid w:val="009044CE"/>
    <w:rsid w:val="009056B8"/>
    <w:rsid w:val="00907226"/>
    <w:rsid w:val="00911D72"/>
    <w:rsid w:val="00915FFB"/>
    <w:rsid w:val="009162AD"/>
    <w:rsid w:val="009201F0"/>
    <w:rsid w:val="00931288"/>
    <w:rsid w:val="009315CF"/>
    <w:rsid w:val="00933823"/>
    <w:rsid w:val="00937288"/>
    <w:rsid w:val="009377AA"/>
    <w:rsid w:val="00941ED1"/>
    <w:rsid w:val="009448C8"/>
    <w:rsid w:val="00944AD4"/>
    <w:rsid w:val="009524B0"/>
    <w:rsid w:val="009533D7"/>
    <w:rsid w:val="009550D3"/>
    <w:rsid w:val="00956244"/>
    <w:rsid w:val="00957B31"/>
    <w:rsid w:val="009606E6"/>
    <w:rsid w:val="00964DBC"/>
    <w:rsid w:val="0096662F"/>
    <w:rsid w:val="00966F48"/>
    <w:rsid w:val="0097114A"/>
    <w:rsid w:val="009722DE"/>
    <w:rsid w:val="00972E84"/>
    <w:rsid w:val="009731D4"/>
    <w:rsid w:val="009745AD"/>
    <w:rsid w:val="00974821"/>
    <w:rsid w:val="00974AAE"/>
    <w:rsid w:val="009777B9"/>
    <w:rsid w:val="00977FF0"/>
    <w:rsid w:val="009844D1"/>
    <w:rsid w:val="00986210"/>
    <w:rsid w:val="00990C8E"/>
    <w:rsid w:val="00991628"/>
    <w:rsid w:val="00995FAD"/>
    <w:rsid w:val="0099664B"/>
    <w:rsid w:val="00997950"/>
    <w:rsid w:val="009A17D1"/>
    <w:rsid w:val="009A54C9"/>
    <w:rsid w:val="009A6833"/>
    <w:rsid w:val="009A6C80"/>
    <w:rsid w:val="009B0F38"/>
    <w:rsid w:val="009B0F76"/>
    <w:rsid w:val="009B196D"/>
    <w:rsid w:val="009B46A0"/>
    <w:rsid w:val="009B6860"/>
    <w:rsid w:val="009B7568"/>
    <w:rsid w:val="009D0324"/>
    <w:rsid w:val="009D12E0"/>
    <w:rsid w:val="009D3D89"/>
    <w:rsid w:val="009E1BC1"/>
    <w:rsid w:val="009E26A6"/>
    <w:rsid w:val="009E2DC6"/>
    <w:rsid w:val="009E3024"/>
    <w:rsid w:val="009E68FE"/>
    <w:rsid w:val="009E7F36"/>
    <w:rsid w:val="009F3686"/>
    <w:rsid w:val="009F3E6B"/>
    <w:rsid w:val="009F5B69"/>
    <w:rsid w:val="00A00CBA"/>
    <w:rsid w:val="00A00FB8"/>
    <w:rsid w:val="00A01A50"/>
    <w:rsid w:val="00A0364D"/>
    <w:rsid w:val="00A04C88"/>
    <w:rsid w:val="00A05D64"/>
    <w:rsid w:val="00A06690"/>
    <w:rsid w:val="00A1071F"/>
    <w:rsid w:val="00A1215F"/>
    <w:rsid w:val="00A154F3"/>
    <w:rsid w:val="00A20F4C"/>
    <w:rsid w:val="00A24262"/>
    <w:rsid w:val="00A27728"/>
    <w:rsid w:val="00A30922"/>
    <w:rsid w:val="00A31571"/>
    <w:rsid w:val="00A3445F"/>
    <w:rsid w:val="00A34E52"/>
    <w:rsid w:val="00A41922"/>
    <w:rsid w:val="00A4441F"/>
    <w:rsid w:val="00A529B2"/>
    <w:rsid w:val="00A52FBC"/>
    <w:rsid w:val="00A55AB7"/>
    <w:rsid w:val="00A622DB"/>
    <w:rsid w:val="00A64519"/>
    <w:rsid w:val="00A66BB5"/>
    <w:rsid w:val="00A75EEF"/>
    <w:rsid w:val="00A77ECA"/>
    <w:rsid w:val="00A84783"/>
    <w:rsid w:val="00A8728D"/>
    <w:rsid w:val="00A929E9"/>
    <w:rsid w:val="00A9453C"/>
    <w:rsid w:val="00AA2900"/>
    <w:rsid w:val="00AA551A"/>
    <w:rsid w:val="00AA5C05"/>
    <w:rsid w:val="00AB0B16"/>
    <w:rsid w:val="00AB23E9"/>
    <w:rsid w:val="00AB249F"/>
    <w:rsid w:val="00AB266C"/>
    <w:rsid w:val="00AB337E"/>
    <w:rsid w:val="00AB3815"/>
    <w:rsid w:val="00AB4BDB"/>
    <w:rsid w:val="00AB50EE"/>
    <w:rsid w:val="00AB624B"/>
    <w:rsid w:val="00AC08CE"/>
    <w:rsid w:val="00AC4291"/>
    <w:rsid w:val="00AC42EC"/>
    <w:rsid w:val="00AC53D8"/>
    <w:rsid w:val="00AD1BCA"/>
    <w:rsid w:val="00AD60A2"/>
    <w:rsid w:val="00AD7CD1"/>
    <w:rsid w:val="00AE1530"/>
    <w:rsid w:val="00AE6EC3"/>
    <w:rsid w:val="00AF0D1B"/>
    <w:rsid w:val="00AF11AC"/>
    <w:rsid w:val="00AF1650"/>
    <w:rsid w:val="00AF1DD2"/>
    <w:rsid w:val="00AF2D53"/>
    <w:rsid w:val="00AF473D"/>
    <w:rsid w:val="00AF54A6"/>
    <w:rsid w:val="00B0205F"/>
    <w:rsid w:val="00B0389F"/>
    <w:rsid w:val="00B05BF9"/>
    <w:rsid w:val="00B06F0A"/>
    <w:rsid w:val="00B07255"/>
    <w:rsid w:val="00B10B46"/>
    <w:rsid w:val="00B132A3"/>
    <w:rsid w:val="00B16DEA"/>
    <w:rsid w:val="00B17826"/>
    <w:rsid w:val="00B20369"/>
    <w:rsid w:val="00B24D0B"/>
    <w:rsid w:val="00B30501"/>
    <w:rsid w:val="00B31051"/>
    <w:rsid w:val="00B3203F"/>
    <w:rsid w:val="00B32212"/>
    <w:rsid w:val="00B33A4D"/>
    <w:rsid w:val="00B34BE9"/>
    <w:rsid w:val="00B365BD"/>
    <w:rsid w:val="00B37893"/>
    <w:rsid w:val="00B400DF"/>
    <w:rsid w:val="00B40FAF"/>
    <w:rsid w:val="00B41E82"/>
    <w:rsid w:val="00B431B7"/>
    <w:rsid w:val="00B44298"/>
    <w:rsid w:val="00B47780"/>
    <w:rsid w:val="00B52369"/>
    <w:rsid w:val="00B5766E"/>
    <w:rsid w:val="00B668CA"/>
    <w:rsid w:val="00B67E2D"/>
    <w:rsid w:val="00B7091C"/>
    <w:rsid w:val="00B71749"/>
    <w:rsid w:val="00B733C0"/>
    <w:rsid w:val="00B75964"/>
    <w:rsid w:val="00B82F3B"/>
    <w:rsid w:val="00B84CA5"/>
    <w:rsid w:val="00B9067C"/>
    <w:rsid w:val="00B90F74"/>
    <w:rsid w:val="00B92E30"/>
    <w:rsid w:val="00B93EF3"/>
    <w:rsid w:val="00B94F3C"/>
    <w:rsid w:val="00B95338"/>
    <w:rsid w:val="00BA30E8"/>
    <w:rsid w:val="00BA3C95"/>
    <w:rsid w:val="00BA5B81"/>
    <w:rsid w:val="00BA6219"/>
    <w:rsid w:val="00BA793C"/>
    <w:rsid w:val="00BB04BC"/>
    <w:rsid w:val="00BB50A8"/>
    <w:rsid w:val="00BB6847"/>
    <w:rsid w:val="00BB6C6A"/>
    <w:rsid w:val="00BB7AEA"/>
    <w:rsid w:val="00BC25AD"/>
    <w:rsid w:val="00BC6944"/>
    <w:rsid w:val="00BD011E"/>
    <w:rsid w:val="00BD4358"/>
    <w:rsid w:val="00BD6B34"/>
    <w:rsid w:val="00BE431D"/>
    <w:rsid w:val="00BE622D"/>
    <w:rsid w:val="00BE6C2E"/>
    <w:rsid w:val="00BF1AE3"/>
    <w:rsid w:val="00BF1EAD"/>
    <w:rsid w:val="00BF1FC5"/>
    <w:rsid w:val="00BF2E3D"/>
    <w:rsid w:val="00BF30F7"/>
    <w:rsid w:val="00BF3171"/>
    <w:rsid w:val="00BF4EE1"/>
    <w:rsid w:val="00BF6761"/>
    <w:rsid w:val="00C031D4"/>
    <w:rsid w:val="00C049E1"/>
    <w:rsid w:val="00C04DB2"/>
    <w:rsid w:val="00C11A04"/>
    <w:rsid w:val="00C15685"/>
    <w:rsid w:val="00C2060C"/>
    <w:rsid w:val="00C24F2E"/>
    <w:rsid w:val="00C25332"/>
    <w:rsid w:val="00C30B6D"/>
    <w:rsid w:val="00C37434"/>
    <w:rsid w:val="00C4263E"/>
    <w:rsid w:val="00C43CBC"/>
    <w:rsid w:val="00C4557A"/>
    <w:rsid w:val="00C472CF"/>
    <w:rsid w:val="00C47D48"/>
    <w:rsid w:val="00C5041D"/>
    <w:rsid w:val="00C50DE0"/>
    <w:rsid w:val="00C53B9B"/>
    <w:rsid w:val="00C605A1"/>
    <w:rsid w:val="00C643A4"/>
    <w:rsid w:val="00C64CAB"/>
    <w:rsid w:val="00C658C9"/>
    <w:rsid w:val="00C7132F"/>
    <w:rsid w:val="00C72F5E"/>
    <w:rsid w:val="00C74346"/>
    <w:rsid w:val="00C74F97"/>
    <w:rsid w:val="00C76769"/>
    <w:rsid w:val="00C8190F"/>
    <w:rsid w:val="00C830EC"/>
    <w:rsid w:val="00C84EC1"/>
    <w:rsid w:val="00C876C0"/>
    <w:rsid w:val="00C876FD"/>
    <w:rsid w:val="00C91030"/>
    <w:rsid w:val="00C91358"/>
    <w:rsid w:val="00C92E47"/>
    <w:rsid w:val="00CA1FA4"/>
    <w:rsid w:val="00CA4D9E"/>
    <w:rsid w:val="00CA5C45"/>
    <w:rsid w:val="00CB0137"/>
    <w:rsid w:val="00CB1B30"/>
    <w:rsid w:val="00CB617A"/>
    <w:rsid w:val="00CB7029"/>
    <w:rsid w:val="00CB7A05"/>
    <w:rsid w:val="00CC036E"/>
    <w:rsid w:val="00CC092A"/>
    <w:rsid w:val="00CC118A"/>
    <w:rsid w:val="00CC60DA"/>
    <w:rsid w:val="00CD26AD"/>
    <w:rsid w:val="00CD5E22"/>
    <w:rsid w:val="00CD65AD"/>
    <w:rsid w:val="00CD75EA"/>
    <w:rsid w:val="00CE057D"/>
    <w:rsid w:val="00CE1D6D"/>
    <w:rsid w:val="00CE1F91"/>
    <w:rsid w:val="00CE33D9"/>
    <w:rsid w:val="00CE57D8"/>
    <w:rsid w:val="00CE69D1"/>
    <w:rsid w:val="00CF4D0E"/>
    <w:rsid w:val="00CF7E69"/>
    <w:rsid w:val="00D006A5"/>
    <w:rsid w:val="00D05DF3"/>
    <w:rsid w:val="00D0615D"/>
    <w:rsid w:val="00D064E0"/>
    <w:rsid w:val="00D06BB3"/>
    <w:rsid w:val="00D1129A"/>
    <w:rsid w:val="00D115A8"/>
    <w:rsid w:val="00D1189C"/>
    <w:rsid w:val="00D1294B"/>
    <w:rsid w:val="00D132F0"/>
    <w:rsid w:val="00D2749B"/>
    <w:rsid w:val="00D30B53"/>
    <w:rsid w:val="00D337CC"/>
    <w:rsid w:val="00D34A8E"/>
    <w:rsid w:val="00D405C9"/>
    <w:rsid w:val="00D438A5"/>
    <w:rsid w:val="00D460E9"/>
    <w:rsid w:val="00D472A5"/>
    <w:rsid w:val="00D47EE7"/>
    <w:rsid w:val="00D501A2"/>
    <w:rsid w:val="00D5284E"/>
    <w:rsid w:val="00D52D09"/>
    <w:rsid w:val="00D533F3"/>
    <w:rsid w:val="00D551C3"/>
    <w:rsid w:val="00D55838"/>
    <w:rsid w:val="00D55F15"/>
    <w:rsid w:val="00D55FAE"/>
    <w:rsid w:val="00D57C99"/>
    <w:rsid w:val="00D608E4"/>
    <w:rsid w:val="00D62385"/>
    <w:rsid w:val="00D62638"/>
    <w:rsid w:val="00D63531"/>
    <w:rsid w:val="00D66620"/>
    <w:rsid w:val="00D7003E"/>
    <w:rsid w:val="00D72A9F"/>
    <w:rsid w:val="00D74D14"/>
    <w:rsid w:val="00D74D96"/>
    <w:rsid w:val="00D861A1"/>
    <w:rsid w:val="00D868DD"/>
    <w:rsid w:val="00D8705C"/>
    <w:rsid w:val="00D876E2"/>
    <w:rsid w:val="00D93414"/>
    <w:rsid w:val="00D935D3"/>
    <w:rsid w:val="00D936CB"/>
    <w:rsid w:val="00D937EA"/>
    <w:rsid w:val="00D96271"/>
    <w:rsid w:val="00DA17A0"/>
    <w:rsid w:val="00DA1D4C"/>
    <w:rsid w:val="00DA2727"/>
    <w:rsid w:val="00DA3FE2"/>
    <w:rsid w:val="00DA493F"/>
    <w:rsid w:val="00DA5885"/>
    <w:rsid w:val="00DA6BB9"/>
    <w:rsid w:val="00DA72C7"/>
    <w:rsid w:val="00DB3EDA"/>
    <w:rsid w:val="00DB47E4"/>
    <w:rsid w:val="00DB4FD9"/>
    <w:rsid w:val="00DB5CF3"/>
    <w:rsid w:val="00DB5D88"/>
    <w:rsid w:val="00DC486B"/>
    <w:rsid w:val="00DC7B23"/>
    <w:rsid w:val="00DD0BB6"/>
    <w:rsid w:val="00DD4743"/>
    <w:rsid w:val="00DD7D14"/>
    <w:rsid w:val="00DE0173"/>
    <w:rsid w:val="00DE0B6A"/>
    <w:rsid w:val="00DE17F2"/>
    <w:rsid w:val="00DE3206"/>
    <w:rsid w:val="00DE600D"/>
    <w:rsid w:val="00DE64D3"/>
    <w:rsid w:val="00DF43FE"/>
    <w:rsid w:val="00E00342"/>
    <w:rsid w:val="00E06800"/>
    <w:rsid w:val="00E06B7E"/>
    <w:rsid w:val="00E06E9B"/>
    <w:rsid w:val="00E07540"/>
    <w:rsid w:val="00E101E1"/>
    <w:rsid w:val="00E104D2"/>
    <w:rsid w:val="00E12D98"/>
    <w:rsid w:val="00E14C0E"/>
    <w:rsid w:val="00E217E3"/>
    <w:rsid w:val="00E249DA"/>
    <w:rsid w:val="00E26681"/>
    <w:rsid w:val="00E300E2"/>
    <w:rsid w:val="00E373D5"/>
    <w:rsid w:val="00E37EF7"/>
    <w:rsid w:val="00E4383C"/>
    <w:rsid w:val="00E45A4A"/>
    <w:rsid w:val="00E46BA9"/>
    <w:rsid w:val="00E46DB8"/>
    <w:rsid w:val="00E46F92"/>
    <w:rsid w:val="00E510F7"/>
    <w:rsid w:val="00E51C61"/>
    <w:rsid w:val="00E568E4"/>
    <w:rsid w:val="00E60239"/>
    <w:rsid w:val="00E62EC4"/>
    <w:rsid w:val="00E644BF"/>
    <w:rsid w:val="00E67C37"/>
    <w:rsid w:val="00E70556"/>
    <w:rsid w:val="00E727F7"/>
    <w:rsid w:val="00E74D74"/>
    <w:rsid w:val="00E752EF"/>
    <w:rsid w:val="00E80CCE"/>
    <w:rsid w:val="00E82CEE"/>
    <w:rsid w:val="00E85489"/>
    <w:rsid w:val="00E87834"/>
    <w:rsid w:val="00E90255"/>
    <w:rsid w:val="00E9066F"/>
    <w:rsid w:val="00E91011"/>
    <w:rsid w:val="00E93AD1"/>
    <w:rsid w:val="00E95E96"/>
    <w:rsid w:val="00EA04F5"/>
    <w:rsid w:val="00EA334B"/>
    <w:rsid w:val="00EA48DA"/>
    <w:rsid w:val="00EB0497"/>
    <w:rsid w:val="00EB160B"/>
    <w:rsid w:val="00EB2746"/>
    <w:rsid w:val="00EB2E38"/>
    <w:rsid w:val="00EB5397"/>
    <w:rsid w:val="00EB66F1"/>
    <w:rsid w:val="00EC083A"/>
    <w:rsid w:val="00EC46C5"/>
    <w:rsid w:val="00EC73EA"/>
    <w:rsid w:val="00ED622D"/>
    <w:rsid w:val="00EE063E"/>
    <w:rsid w:val="00EE1EAA"/>
    <w:rsid w:val="00EE4F7E"/>
    <w:rsid w:val="00EE5B35"/>
    <w:rsid w:val="00EE5EFE"/>
    <w:rsid w:val="00EF21D5"/>
    <w:rsid w:val="00F01211"/>
    <w:rsid w:val="00F01B92"/>
    <w:rsid w:val="00F02325"/>
    <w:rsid w:val="00F0232A"/>
    <w:rsid w:val="00F02622"/>
    <w:rsid w:val="00F04B43"/>
    <w:rsid w:val="00F07494"/>
    <w:rsid w:val="00F11E71"/>
    <w:rsid w:val="00F1229B"/>
    <w:rsid w:val="00F15398"/>
    <w:rsid w:val="00F157C5"/>
    <w:rsid w:val="00F16187"/>
    <w:rsid w:val="00F259B6"/>
    <w:rsid w:val="00F2729A"/>
    <w:rsid w:val="00F27B79"/>
    <w:rsid w:val="00F27BE3"/>
    <w:rsid w:val="00F30D3F"/>
    <w:rsid w:val="00F3442E"/>
    <w:rsid w:val="00F361B0"/>
    <w:rsid w:val="00F3BEE7"/>
    <w:rsid w:val="00F415C7"/>
    <w:rsid w:val="00F420F3"/>
    <w:rsid w:val="00F42EA6"/>
    <w:rsid w:val="00F50322"/>
    <w:rsid w:val="00F51E59"/>
    <w:rsid w:val="00F52686"/>
    <w:rsid w:val="00F52D9C"/>
    <w:rsid w:val="00F54670"/>
    <w:rsid w:val="00F5486B"/>
    <w:rsid w:val="00F57951"/>
    <w:rsid w:val="00F61341"/>
    <w:rsid w:val="00F62212"/>
    <w:rsid w:val="00F63973"/>
    <w:rsid w:val="00F6434D"/>
    <w:rsid w:val="00F64C82"/>
    <w:rsid w:val="00F71377"/>
    <w:rsid w:val="00F71C6E"/>
    <w:rsid w:val="00F7309F"/>
    <w:rsid w:val="00F744F7"/>
    <w:rsid w:val="00F80FD5"/>
    <w:rsid w:val="00F8117F"/>
    <w:rsid w:val="00F811BB"/>
    <w:rsid w:val="00F8520D"/>
    <w:rsid w:val="00F85B3C"/>
    <w:rsid w:val="00F910FE"/>
    <w:rsid w:val="00F91736"/>
    <w:rsid w:val="00F91769"/>
    <w:rsid w:val="00F91C19"/>
    <w:rsid w:val="00F92DC6"/>
    <w:rsid w:val="00F9FC7E"/>
    <w:rsid w:val="00FA03D6"/>
    <w:rsid w:val="00FA0913"/>
    <w:rsid w:val="00FA0C0A"/>
    <w:rsid w:val="00FA1BF2"/>
    <w:rsid w:val="00FA2805"/>
    <w:rsid w:val="00FA3233"/>
    <w:rsid w:val="00FA3B5A"/>
    <w:rsid w:val="00FA6089"/>
    <w:rsid w:val="00FA62BB"/>
    <w:rsid w:val="00FB337D"/>
    <w:rsid w:val="00FB35D1"/>
    <w:rsid w:val="00FB40C6"/>
    <w:rsid w:val="00FB5644"/>
    <w:rsid w:val="00FB5773"/>
    <w:rsid w:val="00FB7935"/>
    <w:rsid w:val="00FC30A9"/>
    <w:rsid w:val="00FC45A4"/>
    <w:rsid w:val="00FC66BE"/>
    <w:rsid w:val="00FD1AC0"/>
    <w:rsid w:val="00FD2DF1"/>
    <w:rsid w:val="00FD4984"/>
    <w:rsid w:val="00FD57C2"/>
    <w:rsid w:val="00FE03A3"/>
    <w:rsid w:val="00FE6806"/>
    <w:rsid w:val="00FE721F"/>
    <w:rsid w:val="00FE75B0"/>
    <w:rsid w:val="00FF571A"/>
    <w:rsid w:val="00FF57C0"/>
    <w:rsid w:val="00FF5C52"/>
    <w:rsid w:val="00FF69D8"/>
    <w:rsid w:val="00FF7949"/>
    <w:rsid w:val="01052209"/>
    <w:rsid w:val="01236080"/>
    <w:rsid w:val="01465285"/>
    <w:rsid w:val="01D65AE2"/>
    <w:rsid w:val="01D995ED"/>
    <w:rsid w:val="01DDD388"/>
    <w:rsid w:val="01E768F2"/>
    <w:rsid w:val="020BAF63"/>
    <w:rsid w:val="0220049F"/>
    <w:rsid w:val="022CA882"/>
    <w:rsid w:val="023656BD"/>
    <w:rsid w:val="0237E48A"/>
    <w:rsid w:val="02549E82"/>
    <w:rsid w:val="026BAAE1"/>
    <w:rsid w:val="027D9B02"/>
    <w:rsid w:val="02868F4B"/>
    <w:rsid w:val="02B0D81F"/>
    <w:rsid w:val="02CCA10C"/>
    <w:rsid w:val="02F2604C"/>
    <w:rsid w:val="030B90B6"/>
    <w:rsid w:val="030F2A7B"/>
    <w:rsid w:val="0341FBB5"/>
    <w:rsid w:val="03633864"/>
    <w:rsid w:val="036362B5"/>
    <w:rsid w:val="03671FDA"/>
    <w:rsid w:val="036A6CA0"/>
    <w:rsid w:val="03A395AD"/>
    <w:rsid w:val="03C060B7"/>
    <w:rsid w:val="03CC0FEC"/>
    <w:rsid w:val="03E77D8A"/>
    <w:rsid w:val="03EBE2FA"/>
    <w:rsid w:val="03F064A7"/>
    <w:rsid w:val="03F8A049"/>
    <w:rsid w:val="03FC0B28"/>
    <w:rsid w:val="0402FB1B"/>
    <w:rsid w:val="0411C219"/>
    <w:rsid w:val="04132F78"/>
    <w:rsid w:val="04135707"/>
    <w:rsid w:val="042CE672"/>
    <w:rsid w:val="0438B1DA"/>
    <w:rsid w:val="0446EF81"/>
    <w:rsid w:val="0453ADF5"/>
    <w:rsid w:val="04B1CB0C"/>
    <w:rsid w:val="04BAB6D1"/>
    <w:rsid w:val="04CEA79F"/>
    <w:rsid w:val="04DEC633"/>
    <w:rsid w:val="05032917"/>
    <w:rsid w:val="0529E85D"/>
    <w:rsid w:val="05324839"/>
    <w:rsid w:val="053EACB8"/>
    <w:rsid w:val="055281A6"/>
    <w:rsid w:val="05580CD3"/>
    <w:rsid w:val="0594CA49"/>
    <w:rsid w:val="05A3CD76"/>
    <w:rsid w:val="05A892C2"/>
    <w:rsid w:val="05D3A8BB"/>
    <w:rsid w:val="05E50E8E"/>
    <w:rsid w:val="05E55953"/>
    <w:rsid w:val="05F688C6"/>
    <w:rsid w:val="05F7F721"/>
    <w:rsid w:val="0609C99D"/>
    <w:rsid w:val="06411EDC"/>
    <w:rsid w:val="065FCA7D"/>
    <w:rsid w:val="06AC62AB"/>
    <w:rsid w:val="06B8D607"/>
    <w:rsid w:val="06D8D64A"/>
    <w:rsid w:val="06EEBCD1"/>
    <w:rsid w:val="06F0C209"/>
    <w:rsid w:val="0701069D"/>
    <w:rsid w:val="07340485"/>
    <w:rsid w:val="07345819"/>
    <w:rsid w:val="07506CFF"/>
    <w:rsid w:val="075CB627"/>
    <w:rsid w:val="07B1B3A7"/>
    <w:rsid w:val="07B264E4"/>
    <w:rsid w:val="07C28BDC"/>
    <w:rsid w:val="07C5C86C"/>
    <w:rsid w:val="07DC8AA3"/>
    <w:rsid w:val="07FBA4E2"/>
    <w:rsid w:val="08090B61"/>
    <w:rsid w:val="080BC506"/>
    <w:rsid w:val="08124D74"/>
    <w:rsid w:val="084D7218"/>
    <w:rsid w:val="084EB785"/>
    <w:rsid w:val="08632A35"/>
    <w:rsid w:val="086FC8EF"/>
    <w:rsid w:val="08743325"/>
    <w:rsid w:val="088EBE5B"/>
    <w:rsid w:val="0898B0FD"/>
    <w:rsid w:val="08DF2FDB"/>
    <w:rsid w:val="090574C6"/>
    <w:rsid w:val="0910B41B"/>
    <w:rsid w:val="09370B70"/>
    <w:rsid w:val="093E8C2D"/>
    <w:rsid w:val="0959D7C5"/>
    <w:rsid w:val="0965BF6E"/>
    <w:rsid w:val="09AE601E"/>
    <w:rsid w:val="09B3DDB5"/>
    <w:rsid w:val="09BA108C"/>
    <w:rsid w:val="09BD1753"/>
    <w:rsid w:val="09C5622B"/>
    <w:rsid w:val="09E5AD92"/>
    <w:rsid w:val="09FCAAE8"/>
    <w:rsid w:val="0A0D472B"/>
    <w:rsid w:val="0A148B3F"/>
    <w:rsid w:val="0A1F7CC7"/>
    <w:rsid w:val="0A4B9DC0"/>
    <w:rsid w:val="0A4F501C"/>
    <w:rsid w:val="0A5A0D0C"/>
    <w:rsid w:val="0A880819"/>
    <w:rsid w:val="0AA48DAD"/>
    <w:rsid w:val="0AAB4D3A"/>
    <w:rsid w:val="0AAEA97A"/>
    <w:rsid w:val="0ABDE194"/>
    <w:rsid w:val="0AC2E689"/>
    <w:rsid w:val="0ACCE8A2"/>
    <w:rsid w:val="0B2D75DE"/>
    <w:rsid w:val="0B467B5D"/>
    <w:rsid w:val="0B562A4C"/>
    <w:rsid w:val="0BAE22BF"/>
    <w:rsid w:val="0BC975CF"/>
    <w:rsid w:val="0BCEFDB6"/>
    <w:rsid w:val="0BE7CA2A"/>
    <w:rsid w:val="0BF64096"/>
    <w:rsid w:val="0BF8DA9B"/>
    <w:rsid w:val="0C0746A3"/>
    <w:rsid w:val="0C078B7D"/>
    <w:rsid w:val="0C1F3136"/>
    <w:rsid w:val="0C599A1F"/>
    <w:rsid w:val="0CA54CA7"/>
    <w:rsid w:val="0CAC2260"/>
    <w:rsid w:val="0CCAE98F"/>
    <w:rsid w:val="0CD5C0B6"/>
    <w:rsid w:val="0CE9A10B"/>
    <w:rsid w:val="0CF72136"/>
    <w:rsid w:val="0D133139"/>
    <w:rsid w:val="0D280C1D"/>
    <w:rsid w:val="0D5A3F9A"/>
    <w:rsid w:val="0D5ED6C7"/>
    <w:rsid w:val="0D8C9C9C"/>
    <w:rsid w:val="0DA2DB5E"/>
    <w:rsid w:val="0DAAE84B"/>
    <w:rsid w:val="0DACE52A"/>
    <w:rsid w:val="0DD31167"/>
    <w:rsid w:val="0DDE2A7E"/>
    <w:rsid w:val="0DE4F8D4"/>
    <w:rsid w:val="0E1AF3D7"/>
    <w:rsid w:val="0E436A04"/>
    <w:rsid w:val="0E493636"/>
    <w:rsid w:val="0E719B3E"/>
    <w:rsid w:val="0E786284"/>
    <w:rsid w:val="0E8BEC4E"/>
    <w:rsid w:val="0EF00057"/>
    <w:rsid w:val="0F0F926B"/>
    <w:rsid w:val="0F2A2F48"/>
    <w:rsid w:val="0F3131E5"/>
    <w:rsid w:val="0F34F046"/>
    <w:rsid w:val="0F412FE5"/>
    <w:rsid w:val="0F552313"/>
    <w:rsid w:val="0F6C9C65"/>
    <w:rsid w:val="0F71D49B"/>
    <w:rsid w:val="0F9E896A"/>
    <w:rsid w:val="0FD47C20"/>
    <w:rsid w:val="0FE14C00"/>
    <w:rsid w:val="0FF462E8"/>
    <w:rsid w:val="10396211"/>
    <w:rsid w:val="103EA061"/>
    <w:rsid w:val="10708FF6"/>
    <w:rsid w:val="10846537"/>
    <w:rsid w:val="10902719"/>
    <w:rsid w:val="10B192A2"/>
    <w:rsid w:val="10C25576"/>
    <w:rsid w:val="10D8944F"/>
    <w:rsid w:val="10E086D1"/>
    <w:rsid w:val="10E63551"/>
    <w:rsid w:val="10F24AAE"/>
    <w:rsid w:val="112D0DBA"/>
    <w:rsid w:val="112F842B"/>
    <w:rsid w:val="114135D0"/>
    <w:rsid w:val="1141456A"/>
    <w:rsid w:val="11578B25"/>
    <w:rsid w:val="116ABB0C"/>
    <w:rsid w:val="117C09AB"/>
    <w:rsid w:val="1193DFF5"/>
    <w:rsid w:val="11BD55D2"/>
    <w:rsid w:val="11C85F6B"/>
    <w:rsid w:val="11D17B29"/>
    <w:rsid w:val="11F29CEC"/>
    <w:rsid w:val="11F5350C"/>
    <w:rsid w:val="120F37CE"/>
    <w:rsid w:val="1237569B"/>
    <w:rsid w:val="12380DE2"/>
    <w:rsid w:val="12417244"/>
    <w:rsid w:val="1241772D"/>
    <w:rsid w:val="1247AB94"/>
    <w:rsid w:val="124E063C"/>
    <w:rsid w:val="12637371"/>
    <w:rsid w:val="1284A6D7"/>
    <w:rsid w:val="12C3BE09"/>
    <w:rsid w:val="12D7D1C7"/>
    <w:rsid w:val="12D8EE02"/>
    <w:rsid w:val="12DBADA5"/>
    <w:rsid w:val="12E0792C"/>
    <w:rsid w:val="12E833C8"/>
    <w:rsid w:val="12ECE0F7"/>
    <w:rsid w:val="13230043"/>
    <w:rsid w:val="135C7690"/>
    <w:rsid w:val="136B5B09"/>
    <w:rsid w:val="137DF57D"/>
    <w:rsid w:val="13BFEEE3"/>
    <w:rsid w:val="13C2614B"/>
    <w:rsid w:val="13EDA96E"/>
    <w:rsid w:val="141AF7BC"/>
    <w:rsid w:val="1428769E"/>
    <w:rsid w:val="14526CC3"/>
    <w:rsid w:val="146578A6"/>
    <w:rsid w:val="1468E3AA"/>
    <w:rsid w:val="149570EF"/>
    <w:rsid w:val="14A0D11F"/>
    <w:rsid w:val="14A4CE29"/>
    <w:rsid w:val="14B16186"/>
    <w:rsid w:val="14B85AC7"/>
    <w:rsid w:val="14C850DF"/>
    <w:rsid w:val="14E5E5A7"/>
    <w:rsid w:val="151E7D9D"/>
    <w:rsid w:val="1535F200"/>
    <w:rsid w:val="153ED8EF"/>
    <w:rsid w:val="154F552A"/>
    <w:rsid w:val="15544B0E"/>
    <w:rsid w:val="158E4C95"/>
    <w:rsid w:val="15A97BF6"/>
    <w:rsid w:val="15B841CF"/>
    <w:rsid w:val="15BEEE57"/>
    <w:rsid w:val="15F93A27"/>
    <w:rsid w:val="15F93B53"/>
    <w:rsid w:val="15FFE342"/>
    <w:rsid w:val="16345D6D"/>
    <w:rsid w:val="1635480C"/>
    <w:rsid w:val="16464445"/>
    <w:rsid w:val="16654B71"/>
    <w:rsid w:val="1670AE02"/>
    <w:rsid w:val="16782319"/>
    <w:rsid w:val="1699E93C"/>
    <w:rsid w:val="16D3468D"/>
    <w:rsid w:val="16E317AF"/>
    <w:rsid w:val="16F1DCD5"/>
    <w:rsid w:val="1702C835"/>
    <w:rsid w:val="170C9748"/>
    <w:rsid w:val="17103151"/>
    <w:rsid w:val="1738A0FE"/>
    <w:rsid w:val="177C152D"/>
    <w:rsid w:val="1789091D"/>
    <w:rsid w:val="17935E65"/>
    <w:rsid w:val="17D06036"/>
    <w:rsid w:val="17EF144D"/>
    <w:rsid w:val="17F70B2F"/>
    <w:rsid w:val="18094AE1"/>
    <w:rsid w:val="181585C0"/>
    <w:rsid w:val="1820AC57"/>
    <w:rsid w:val="18270E1A"/>
    <w:rsid w:val="183FED90"/>
    <w:rsid w:val="184E43B9"/>
    <w:rsid w:val="1851C42D"/>
    <w:rsid w:val="186ECA5E"/>
    <w:rsid w:val="1872E233"/>
    <w:rsid w:val="18795479"/>
    <w:rsid w:val="187FEAC0"/>
    <w:rsid w:val="189B2F32"/>
    <w:rsid w:val="189BA300"/>
    <w:rsid w:val="18A59187"/>
    <w:rsid w:val="18BFD16D"/>
    <w:rsid w:val="18C865E7"/>
    <w:rsid w:val="18D0AD90"/>
    <w:rsid w:val="18D84D13"/>
    <w:rsid w:val="18EE183B"/>
    <w:rsid w:val="18F50D9A"/>
    <w:rsid w:val="19325D6A"/>
    <w:rsid w:val="194BF04D"/>
    <w:rsid w:val="19502F18"/>
    <w:rsid w:val="198C7E71"/>
    <w:rsid w:val="199529B5"/>
    <w:rsid w:val="19A299BB"/>
    <w:rsid w:val="19A531A0"/>
    <w:rsid w:val="19B6CE2E"/>
    <w:rsid w:val="19E76483"/>
    <w:rsid w:val="19EA1E45"/>
    <w:rsid w:val="1A46BF3E"/>
    <w:rsid w:val="1A513850"/>
    <w:rsid w:val="1A7A9CC7"/>
    <w:rsid w:val="1A926F6D"/>
    <w:rsid w:val="1AA16DB1"/>
    <w:rsid w:val="1ABB8794"/>
    <w:rsid w:val="1AC6B7F6"/>
    <w:rsid w:val="1AE76818"/>
    <w:rsid w:val="1AF9F9FF"/>
    <w:rsid w:val="1AFDED67"/>
    <w:rsid w:val="1B2BC1CB"/>
    <w:rsid w:val="1B38B7D8"/>
    <w:rsid w:val="1B3DADFD"/>
    <w:rsid w:val="1B4488CE"/>
    <w:rsid w:val="1B467D38"/>
    <w:rsid w:val="1B58C56D"/>
    <w:rsid w:val="1B867145"/>
    <w:rsid w:val="1BD3EE4F"/>
    <w:rsid w:val="1C1600C3"/>
    <w:rsid w:val="1C1809A5"/>
    <w:rsid w:val="1C5E0942"/>
    <w:rsid w:val="1C6E3315"/>
    <w:rsid w:val="1C7D4B46"/>
    <w:rsid w:val="1C9015C3"/>
    <w:rsid w:val="1CA3338A"/>
    <w:rsid w:val="1CC59C1E"/>
    <w:rsid w:val="1CD05207"/>
    <w:rsid w:val="1CD2B1A3"/>
    <w:rsid w:val="1CD5DD1B"/>
    <w:rsid w:val="1CDAE1D3"/>
    <w:rsid w:val="1CF17B5E"/>
    <w:rsid w:val="1D0CDC60"/>
    <w:rsid w:val="1D1E2ED2"/>
    <w:rsid w:val="1D3319AB"/>
    <w:rsid w:val="1D5640EC"/>
    <w:rsid w:val="1D65AD4E"/>
    <w:rsid w:val="1D8B3E19"/>
    <w:rsid w:val="1DBEA5D1"/>
    <w:rsid w:val="1DDD6F2A"/>
    <w:rsid w:val="1E125E36"/>
    <w:rsid w:val="1E1B0888"/>
    <w:rsid w:val="1E32333A"/>
    <w:rsid w:val="1E3968C1"/>
    <w:rsid w:val="1E59457D"/>
    <w:rsid w:val="1E84B8E5"/>
    <w:rsid w:val="1E97D94F"/>
    <w:rsid w:val="1EB0D0FA"/>
    <w:rsid w:val="1EE5730B"/>
    <w:rsid w:val="1EFED436"/>
    <w:rsid w:val="1F0EBC20"/>
    <w:rsid w:val="1F1E33FC"/>
    <w:rsid w:val="1F1FFBDD"/>
    <w:rsid w:val="1F487C03"/>
    <w:rsid w:val="1F4EE491"/>
    <w:rsid w:val="1F901CB3"/>
    <w:rsid w:val="1FA3452B"/>
    <w:rsid w:val="1FAF3DE4"/>
    <w:rsid w:val="1FD008D8"/>
    <w:rsid w:val="20023C1A"/>
    <w:rsid w:val="200710AC"/>
    <w:rsid w:val="201ABE49"/>
    <w:rsid w:val="20350B5C"/>
    <w:rsid w:val="204CCF14"/>
    <w:rsid w:val="20552057"/>
    <w:rsid w:val="20701190"/>
    <w:rsid w:val="20885681"/>
    <w:rsid w:val="20A56668"/>
    <w:rsid w:val="20A7447A"/>
    <w:rsid w:val="20B1B457"/>
    <w:rsid w:val="20E27A79"/>
    <w:rsid w:val="20EA72E6"/>
    <w:rsid w:val="20F2E831"/>
    <w:rsid w:val="211C3A2A"/>
    <w:rsid w:val="212BEB5F"/>
    <w:rsid w:val="2139709E"/>
    <w:rsid w:val="2158953D"/>
    <w:rsid w:val="21592B93"/>
    <w:rsid w:val="217676B7"/>
    <w:rsid w:val="2189B36B"/>
    <w:rsid w:val="219FE0C1"/>
    <w:rsid w:val="21D1D105"/>
    <w:rsid w:val="21EDE8B6"/>
    <w:rsid w:val="21FE7ADF"/>
    <w:rsid w:val="22007B88"/>
    <w:rsid w:val="22118299"/>
    <w:rsid w:val="2221AEF2"/>
    <w:rsid w:val="222B9534"/>
    <w:rsid w:val="22424E6D"/>
    <w:rsid w:val="224D2BD5"/>
    <w:rsid w:val="22682AF0"/>
    <w:rsid w:val="226988A3"/>
    <w:rsid w:val="226C78DA"/>
    <w:rsid w:val="2271D815"/>
    <w:rsid w:val="227DC578"/>
    <w:rsid w:val="22A685A9"/>
    <w:rsid w:val="22AA9878"/>
    <w:rsid w:val="22B7555B"/>
    <w:rsid w:val="22CEDD45"/>
    <w:rsid w:val="22D095FF"/>
    <w:rsid w:val="22DD345F"/>
    <w:rsid w:val="22DDBCDB"/>
    <w:rsid w:val="22E19C0E"/>
    <w:rsid w:val="22EB20CD"/>
    <w:rsid w:val="22FD0417"/>
    <w:rsid w:val="2305CEB7"/>
    <w:rsid w:val="230A0D74"/>
    <w:rsid w:val="230CFAE1"/>
    <w:rsid w:val="23141041"/>
    <w:rsid w:val="233462DA"/>
    <w:rsid w:val="23463767"/>
    <w:rsid w:val="234A8A9B"/>
    <w:rsid w:val="23505D75"/>
    <w:rsid w:val="23557CF6"/>
    <w:rsid w:val="23704CB3"/>
    <w:rsid w:val="23A74460"/>
    <w:rsid w:val="23AA766E"/>
    <w:rsid w:val="23C46B42"/>
    <w:rsid w:val="23C6557E"/>
    <w:rsid w:val="23C7E69F"/>
    <w:rsid w:val="23D74A19"/>
    <w:rsid w:val="23DD4DF5"/>
    <w:rsid w:val="23E45975"/>
    <w:rsid w:val="23EAACDC"/>
    <w:rsid w:val="240B4BCC"/>
    <w:rsid w:val="2420DEDC"/>
    <w:rsid w:val="2424E03B"/>
    <w:rsid w:val="242B91B6"/>
    <w:rsid w:val="2439FC59"/>
    <w:rsid w:val="24777C20"/>
    <w:rsid w:val="247FFD42"/>
    <w:rsid w:val="248415F4"/>
    <w:rsid w:val="248A8E18"/>
    <w:rsid w:val="249F25A3"/>
    <w:rsid w:val="24A9EF67"/>
    <w:rsid w:val="24B22D11"/>
    <w:rsid w:val="24C256A2"/>
    <w:rsid w:val="24E39450"/>
    <w:rsid w:val="24E4DD90"/>
    <w:rsid w:val="24FE03D6"/>
    <w:rsid w:val="253E3A5B"/>
    <w:rsid w:val="254FDDEB"/>
    <w:rsid w:val="258079CA"/>
    <w:rsid w:val="25834279"/>
    <w:rsid w:val="25925C69"/>
    <w:rsid w:val="25A91DCA"/>
    <w:rsid w:val="25DE5FA1"/>
    <w:rsid w:val="25EAEBD5"/>
    <w:rsid w:val="2609DBDD"/>
    <w:rsid w:val="2615DC37"/>
    <w:rsid w:val="2619B296"/>
    <w:rsid w:val="262C796F"/>
    <w:rsid w:val="263634F1"/>
    <w:rsid w:val="2647C55B"/>
    <w:rsid w:val="266DD9CD"/>
    <w:rsid w:val="2689F8B6"/>
    <w:rsid w:val="26A73C6A"/>
    <w:rsid w:val="26B07637"/>
    <w:rsid w:val="26C5C721"/>
    <w:rsid w:val="26D0C413"/>
    <w:rsid w:val="26D1F360"/>
    <w:rsid w:val="26D9A315"/>
    <w:rsid w:val="26E540BC"/>
    <w:rsid w:val="26E5646D"/>
    <w:rsid w:val="26F6ED26"/>
    <w:rsid w:val="270C0B63"/>
    <w:rsid w:val="271279A7"/>
    <w:rsid w:val="2712ED00"/>
    <w:rsid w:val="27152BDD"/>
    <w:rsid w:val="274858CD"/>
    <w:rsid w:val="27621494"/>
    <w:rsid w:val="277C156E"/>
    <w:rsid w:val="279F9070"/>
    <w:rsid w:val="27CD0167"/>
    <w:rsid w:val="27DCCFB4"/>
    <w:rsid w:val="27F2E6A0"/>
    <w:rsid w:val="28504F3A"/>
    <w:rsid w:val="2852A3A3"/>
    <w:rsid w:val="2859A8F5"/>
    <w:rsid w:val="286108FA"/>
    <w:rsid w:val="286518C0"/>
    <w:rsid w:val="2865BDFE"/>
    <w:rsid w:val="2866FEF3"/>
    <w:rsid w:val="28C93DF2"/>
    <w:rsid w:val="28FDEA1B"/>
    <w:rsid w:val="28FE9640"/>
    <w:rsid w:val="29284F59"/>
    <w:rsid w:val="2939A8A3"/>
    <w:rsid w:val="293CD482"/>
    <w:rsid w:val="293E4EE0"/>
    <w:rsid w:val="295F4295"/>
    <w:rsid w:val="297A7B9E"/>
    <w:rsid w:val="298F4C50"/>
    <w:rsid w:val="29961EEB"/>
    <w:rsid w:val="299949E5"/>
    <w:rsid w:val="29C2592C"/>
    <w:rsid w:val="29FF00A4"/>
    <w:rsid w:val="2A05224A"/>
    <w:rsid w:val="2A1FDF58"/>
    <w:rsid w:val="2A30DBF8"/>
    <w:rsid w:val="2AA866FA"/>
    <w:rsid w:val="2ADD6929"/>
    <w:rsid w:val="2B3DEDCE"/>
    <w:rsid w:val="2B460292"/>
    <w:rsid w:val="2B4C3CF4"/>
    <w:rsid w:val="2B6C0638"/>
    <w:rsid w:val="2B8C02AC"/>
    <w:rsid w:val="2BAB8400"/>
    <w:rsid w:val="2BB8584E"/>
    <w:rsid w:val="2BC6B934"/>
    <w:rsid w:val="2BCD324C"/>
    <w:rsid w:val="2BF8A79C"/>
    <w:rsid w:val="2C029597"/>
    <w:rsid w:val="2C03BB6A"/>
    <w:rsid w:val="2C099AF4"/>
    <w:rsid w:val="2C2B1C55"/>
    <w:rsid w:val="2C6289D2"/>
    <w:rsid w:val="2C696A8E"/>
    <w:rsid w:val="2C7CB366"/>
    <w:rsid w:val="2C8A90A2"/>
    <w:rsid w:val="2C8EDFA5"/>
    <w:rsid w:val="2CD800FC"/>
    <w:rsid w:val="2CFE58B7"/>
    <w:rsid w:val="2D02B2FA"/>
    <w:rsid w:val="2D04F337"/>
    <w:rsid w:val="2D270708"/>
    <w:rsid w:val="2D657E71"/>
    <w:rsid w:val="2D66B9BF"/>
    <w:rsid w:val="2D7317BC"/>
    <w:rsid w:val="2DA3E45D"/>
    <w:rsid w:val="2DB4DDCC"/>
    <w:rsid w:val="2DCBEB43"/>
    <w:rsid w:val="2E079700"/>
    <w:rsid w:val="2E24588E"/>
    <w:rsid w:val="2E37E652"/>
    <w:rsid w:val="2E4AFECC"/>
    <w:rsid w:val="2E516E2D"/>
    <w:rsid w:val="2E5EE70A"/>
    <w:rsid w:val="2E6C14E9"/>
    <w:rsid w:val="2E9F719E"/>
    <w:rsid w:val="2EADEF06"/>
    <w:rsid w:val="2EAFDB65"/>
    <w:rsid w:val="2EB071BC"/>
    <w:rsid w:val="2EB24B47"/>
    <w:rsid w:val="2EB3BD1B"/>
    <w:rsid w:val="2EB63067"/>
    <w:rsid w:val="2EBDAA0C"/>
    <w:rsid w:val="2EC340B3"/>
    <w:rsid w:val="2EC7EB9B"/>
    <w:rsid w:val="2EE058F8"/>
    <w:rsid w:val="2EFE722A"/>
    <w:rsid w:val="2F09C5DC"/>
    <w:rsid w:val="2F0C2CDD"/>
    <w:rsid w:val="2F28C657"/>
    <w:rsid w:val="2F3034DB"/>
    <w:rsid w:val="2F745ADE"/>
    <w:rsid w:val="2F7860A1"/>
    <w:rsid w:val="2F9DC666"/>
    <w:rsid w:val="2F9F8753"/>
    <w:rsid w:val="2FB0316F"/>
    <w:rsid w:val="2FBF6819"/>
    <w:rsid w:val="2FC04176"/>
    <w:rsid w:val="2FC66F55"/>
    <w:rsid w:val="2FFF597A"/>
    <w:rsid w:val="3004BA02"/>
    <w:rsid w:val="300575FE"/>
    <w:rsid w:val="3008AC3F"/>
    <w:rsid w:val="300BA2C1"/>
    <w:rsid w:val="3015B96F"/>
    <w:rsid w:val="3051FF39"/>
    <w:rsid w:val="307B5639"/>
    <w:rsid w:val="30887BF3"/>
    <w:rsid w:val="309726C8"/>
    <w:rsid w:val="30C1A1A4"/>
    <w:rsid w:val="30CAAEAC"/>
    <w:rsid w:val="30F6138E"/>
    <w:rsid w:val="30F79D20"/>
    <w:rsid w:val="310D6D54"/>
    <w:rsid w:val="3127D53E"/>
    <w:rsid w:val="3132417B"/>
    <w:rsid w:val="31342BEE"/>
    <w:rsid w:val="3141BBD3"/>
    <w:rsid w:val="3150AF89"/>
    <w:rsid w:val="3156CBB6"/>
    <w:rsid w:val="315FD6FB"/>
    <w:rsid w:val="31960D24"/>
    <w:rsid w:val="31A0FEA3"/>
    <w:rsid w:val="31A146CE"/>
    <w:rsid w:val="31B57D71"/>
    <w:rsid w:val="31C74984"/>
    <w:rsid w:val="31D85903"/>
    <w:rsid w:val="31DBDB17"/>
    <w:rsid w:val="31ED2C54"/>
    <w:rsid w:val="320BF0DB"/>
    <w:rsid w:val="320C1CA8"/>
    <w:rsid w:val="3226A095"/>
    <w:rsid w:val="32B0D460"/>
    <w:rsid w:val="32B4456A"/>
    <w:rsid w:val="32B4AA36"/>
    <w:rsid w:val="32BABEE1"/>
    <w:rsid w:val="32CB2E68"/>
    <w:rsid w:val="33203B66"/>
    <w:rsid w:val="3341F5EF"/>
    <w:rsid w:val="33450914"/>
    <w:rsid w:val="33514EB4"/>
    <w:rsid w:val="33609660"/>
    <w:rsid w:val="33C81BA1"/>
    <w:rsid w:val="33CD3EFD"/>
    <w:rsid w:val="33E214BA"/>
    <w:rsid w:val="33E2A258"/>
    <w:rsid w:val="33F70ABC"/>
    <w:rsid w:val="33FB437C"/>
    <w:rsid w:val="340E991E"/>
    <w:rsid w:val="3434B040"/>
    <w:rsid w:val="343E8D6E"/>
    <w:rsid w:val="3457D548"/>
    <w:rsid w:val="348CB405"/>
    <w:rsid w:val="34ABBFA5"/>
    <w:rsid w:val="34AD65FC"/>
    <w:rsid w:val="34B0ED1A"/>
    <w:rsid w:val="34C3606D"/>
    <w:rsid w:val="34EA9ADE"/>
    <w:rsid w:val="34F06C5A"/>
    <w:rsid w:val="34FDDFE8"/>
    <w:rsid w:val="34FEEDBC"/>
    <w:rsid w:val="350C460C"/>
    <w:rsid w:val="353162A2"/>
    <w:rsid w:val="3542D2A4"/>
    <w:rsid w:val="356960C4"/>
    <w:rsid w:val="359C1368"/>
    <w:rsid w:val="35BB1313"/>
    <w:rsid w:val="35D02BED"/>
    <w:rsid w:val="35E47BE4"/>
    <w:rsid w:val="36093897"/>
    <w:rsid w:val="360C2E1A"/>
    <w:rsid w:val="3617FADC"/>
    <w:rsid w:val="36222A93"/>
    <w:rsid w:val="363ED1B6"/>
    <w:rsid w:val="36571ED2"/>
    <w:rsid w:val="365EF1C0"/>
    <w:rsid w:val="36700B88"/>
    <w:rsid w:val="36BB7D10"/>
    <w:rsid w:val="36BEE6BF"/>
    <w:rsid w:val="36D284F6"/>
    <w:rsid w:val="36EC5F13"/>
    <w:rsid w:val="36F1A689"/>
    <w:rsid w:val="372076B3"/>
    <w:rsid w:val="3748780C"/>
    <w:rsid w:val="3761EE9E"/>
    <w:rsid w:val="3771BD24"/>
    <w:rsid w:val="378DFD1F"/>
    <w:rsid w:val="37AADF4D"/>
    <w:rsid w:val="37ACF0B1"/>
    <w:rsid w:val="37D33286"/>
    <w:rsid w:val="37E183DB"/>
    <w:rsid w:val="37E5DCA4"/>
    <w:rsid w:val="383AA449"/>
    <w:rsid w:val="385FAB19"/>
    <w:rsid w:val="386335E1"/>
    <w:rsid w:val="3868003A"/>
    <w:rsid w:val="387C95A2"/>
    <w:rsid w:val="387F8C11"/>
    <w:rsid w:val="38845441"/>
    <w:rsid w:val="3886927B"/>
    <w:rsid w:val="388F4C79"/>
    <w:rsid w:val="38916F48"/>
    <w:rsid w:val="38C2E6C8"/>
    <w:rsid w:val="38C7D294"/>
    <w:rsid w:val="38C941B5"/>
    <w:rsid w:val="38D084C2"/>
    <w:rsid w:val="38D8DC6F"/>
    <w:rsid w:val="39033A8F"/>
    <w:rsid w:val="3904841F"/>
    <w:rsid w:val="3906DF18"/>
    <w:rsid w:val="3908B6D2"/>
    <w:rsid w:val="39323799"/>
    <w:rsid w:val="3971BD6F"/>
    <w:rsid w:val="39732985"/>
    <w:rsid w:val="3988C4D3"/>
    <w:rsid w:val="398CB00E"/>
    <w:rsid w:val="39A24BE6"/>
    <w:rsid w:val="39A5D0F5"/>
    <w:rsid w:val="39C8EFA1"/>
    <w:rsid w:val="39D33241"/>
    <w:rsid w:val="39D4722E"/>
    <w:rsid w:val="39D51A3F"/>
    <w:rsid w:val="39DCDC18"/>
    <w:rsid w:val="39E09F94"/>
    <w:rsid w:val="39FC01B0"/>
    <w:rsid w:val="3A1A33EF"/>
    <w:rsid w:val="3A2F4A77"/>
    <w:rsid w:val="3A49B911"/>
    <w:rsid w:val="3A4F91CA"/>
    <w:rsid w:val="3A9E4C92"/>
    <w:rsid w:val="3AA7CAF8"/>
    <w:rsid w:val="3AA9FF0A"/>
    <w:rsid w:val="3AC3291B"/>
    <w:rsid w:val="3B5C83FA"/>
    <w:rsid w:val="3B6542E2"/>
    <w:rsid w:val="3B667BC5"/>
    <w:rsid w:val="3B692D9D"/>
    <w:rsid w:val="3BA4E3D2"/>
    <w:rsid w:val="3BC24BB5"/>
    <w:rsid w:val="3BF3A5F4"/>
    <w:rsid w:val="3C112869"/>
    <w:rsid w:val="3C1B5697"/>
    <w:rsid w:val="3C22E190"/>
    <w:rsid w:val="3C269EE0"/>
    <w:rsid w:val="3C34B2B0"/>
    <w:rsid w:val="3C4E4FD6"/>
    <w:rsid w:val="3C543676"/>
    <w:rsid w:val="3C5CFD46"/>
    <w:rsid w:val="3C7A6CD4"/>
    <w:rsid w:val="3C8100B4"/>
    <w:rsid w:val="3C898CEB"/>
    <w:rsid w:val="3CB6814E"/>
    <w:rsid w:val="3CCDCD13"/>
    <w:rsid w:val="3CD764F7"/>
    <w:rsid w:val="3CF8B134"/>
    <w:rsid w:val="3D02794C"/>
    <w:rsid w:val="3D2FFAC8"/>
    <w:rsid w:val="3D424E5B"/>
    <w:rsid w:val="3D662EC3"/>
    <w:rsid w:val="3D704164"/>
    <w:rsid w:val="3D7245F1"/>
    <w:rsid w:val="3D7E6C4E"/>
    <w:rsid w:val="3D85610F"/>
    <w:rsid w:val="3D86E99B"/>
    <w:rsid w:val="3DCC7C82"/>
    <w:rsid w:val="3DE23681"/>
    <w:rsid w:val="3E0EE6B7"/>
    <w:rsid w:val="3E10F90F"/>
    <w:rsid w:val="3E410663"/>
    <w:rsid w:val="3E476A01"/>
    <w:rsid w:val="3E5DDF77"/>
    <w:rsid w:val="3E7B6666"/>
    <w:rsid w:val="3E821A85"/>
    <w:rsid w:val="3E92DB78"/>
    <w:rsid w:val="3EAE4347"/>
    <w:rsid w:val="3EE3AB97"/>
    <w:rsid w:val="3F08BD11"/>
    <w:rsid w:val="3F129C2B"/>
    <w:rsid w:val="3F46F702"/>
    <w:rsid w:val="3F5A88E5"/>
    <w:rsid w:val="3F63CC38"/>
    <w:rsid w:val="3F76B5A0"/>
    <w:rsid w:val="3F77C9A9"/>
    <w:rsid w:val="3F7C87E9"/>
    <w:rsid w:val="3F8D74DA"/>
    <w:rsid w:val="3FB51A77"/>
    <w:rsid w:val="3FBBFC06"/>
    <w:rsid w:val="3FBC517A"/>
    <w:rsid w:val="3FC1FF56"/>
    <w:rsid w:val="3FE568E5"/>
    <w:rsid w:val="40052F4A"/>
    <w:rsid w:val="400C313D"/>
    <w:rsid w:val="403AD90A"/>
    <w:rsid w:val="404FA012"/>
    <w:rsid w:val="405401AE"/>
    <w:rsid w:val="40561F14"/>
    <w:rsid w:val="405B05CA"/>
    <w:rsid w:val="4091ABC8"/>
    <w:rsid w:val="40A44A59"/>
    <w:rsid w:val="40A46F8B"/>
    <w:rsid w:val="40A77923"/>
    <w:rsid w:val="40DD29C8"/>
    <w:rsid w:val="4120F658"/>
    <w:rsid w:val="4124E491"/>
    <w:rsid w:val="414CA96E"/>
    <w:rsid w:val="4158D9F2"/>
    <w:rsid w:val="415F89E9"/>
    <w:rsid w:val="41761335"/>
    <w:rsid w:val="418A295F"/>
    <w:rsid w:val="41A3AEED"/>
    <w:rsid w:val="41BADFBA"/>
    <w:rsid w:val="41CDB427"/>
    <w:rsid w:val="41D5ED20"/>
    <w:rsid w:val="41E88CE6"/>
    <w:rsid w:val="420FB223"/>
    <w:rsid w:val="42338114"/>
    <w:rsid w:val="4238C9EB"/>
    <w:rsid w:val="424EAEE3"/>
    <w:rsid w:val="42720502"/>
    <w:rsid w:val="4298CC87"/>
    <w:rsid w:val="42C65B9B"/>
    <w:rsid w:val="43111CA6"/>
    <w:rsid w:val="431F78A9"/>
    <w:rsid w:val="4363FAA5"/>
    <w:rsid w:val="43646E76"/>
    <w:rsid w:val="439384B2"/>
    <w:rsid w:val="439EA060"/>
    <w:rsid w:val="43A8F895"/>
    <w:rsid w:val="43ACAA2F"/>
    <w:rsid w:val="43D2A6CF"/>
    <w:rsid w:val="43DD3E88"/>
    <w:rsid w:val="43F6B2C8"/>
    <w:rsid w:val="440FBDCD"/>
    <w:rsid w:val="44147485"/>
    <w:rsid w:val="44258F38"/>
    <w:rsid w:val="4427C522"/>
    <w:rsid w:val="4440DA88"/>
    <w:rsid w:val="444BE97E"/>
    <w:rsid w:val="446D31AD"/>
    <w:rsid w:val="4486BE06"/>
    <w:rsid w:val="448B059F"/>
    <w:rsid w:val="449C6556"/>
    <w:rsid w:val="44C40BB2"/>
    <w:rsid w:val="44CB48B1"/>
    <w:rsid w:val="44CB8DB7"/>
    <w:rsid w:val="44CC5EEB"/>
    <w:rsid w:val="44CF1D3F"/>
    <w:rsid w:val="44D08AB2"/>
    <w:rsid w:val="44DF87AC"/>
    <w:rsid w:val="452992B4"/>
    <w:rsid w:val="4529B08F"/>
    <w:rsid w:val="453BB07D"/>
    <w:rsid w:val="45487A90"/>
    <w:rsid w:val="455657EA"/>
    <w:rsid w:val="455D3D10"/>
    <w:rsid w:val="4563D2D8"/>
    <w:rsid w:val="45925F3F"/>
    <w:rsid w:val="459E7288"/>
    <w:rsid w:val="46466808"/>
    <w:rsid w:val="465F5162"/>
    <w:rsid w:val="46701BAA"/>
    <w:rsid w:val="467AD2F9"/>
    <w:rsid w:val="468B00E1"/>
    <w:rsid w:val="468D0B2B"/>
    <w:rsid w:val="46A864C0"/>
    <w:rsid w:val="46CD8CB4"/>
    <w:rsid w:val="46DE0F2C"/>
    <w:rsid w:val="46ED0219"/>
    <w:rsid w:val="4709722E"/>
    <w:rsid w:val="4725D1FA"/>
    <w:rsid w:val="47284912"/>
    <w:rsid w:val="472A6CB8"/>
    <w:rsid w:val="4739B53E"/>
    <w:rsid w:val="473DDC4C"/>
    <w:rsid w:val="47413B4D"/>
    <w:rsid w:val="47501F9B"/>
    <w:rsid w:val="4756C713"/>
    <w:rsid w:val="4766EA8C"/>
    <w:rsid w:val="477864E6"/>
    <w:rsid w:val="4781E3BB"/>
    <w:rsid w:val="4798CDEC"/>
    <w:rsid w:val="47E467EE"/>
    <w:rsid w:val="47EBE11D"/>
    <w:rsid w:val="480FBA78"/>
    <w:rsid w:val="4812087B"/>
    <w:rsid w:val="4818D79B"/>
    <w:rsid w:val="481F075F"/>
    <w:rsid w:val="48524B1A"/>
    <w:rsid w:val="48564A6A"/>
    <w:rsid w:val="4879EFA7"/>
    <w:rsid w:val="489E87B8"/>
    <w:rsid w:val="48C6CE2E"/>
    <w:rsid w:val="48C84E34"/>
    <w:rsid w:val="48D9BCA9"/>
    <w:rsid w:val="48DE08F6"/>
    <w:rsid w:val="48FB1A1E"/>
    <w:rsid w:val="4917DA2B"/>
    <w:rsid w:val="492D4253"/>
    <w:rsid w:val="4946626B"/>
    <w:rsid w:val="4956462D"/>
    <w:rsid w:val="4966684A"/>
    <w:rsid w:val="49D103C2"/>
    <w:rsid w:val="49F40585"/>
    <w:rsid w:val="4A1D07C9"/>
    <w:rsid w:val="4A24B829"/>
    <w:rsid w:val="4A37A858"/>
    <w:rsid w:val="4A45EE5D"/>
    <w:rsid w:val="4A5506A2"/>
    <w:rsid w:val="4A6E586E"/>
    <w:rsid w:val="4A92EE5A"/>
    <w:rsid w:val="4ABA3161"/>
    <w:rsid w:val="4ABB3ECF"/>
    <w:rsid w:val="4ABC1D05"/>
    <w:rsid w:val="4AC259FD"/>
    <w:rsid w:val="4AC76F87"/>
    <w:rsid w:val="4AE03244"/>
    <w:rsid w:val="4B038E39"/>
    <w:rsid w:val="4B34A860"/>
    <w:rsid w:val="4B879D55"/>
    <w:rsid w:val="4B89D0FB"/>
    <w:rsid w:val="4BAFA349"/>
    <w:rsid w:val="4BB0B208"/>
    <w:rsid w:val="4BBEC685"/>
    <w:rsid w:val="4BCA3B36"/>
    <w:rsid w:val="4BCAC292"/>
    <w:rsid w:val="4BD06729"/>
    <w:rsid w:val="4BECD082"/>
    <w:rsid w:val="4C126634"/>
    <w:rsid w:val="4C27021E"/>
    <w:rsid w:val="4C2A2086"/>
    <w:rsid w:val="4C37AF68"/>
    <w:rsid w:val="4C5399FF"/>
    <w:rsid w:val="4C5515F7"/>
    <w:rsid w:val="4C5F0034"/>
    <w:rsid w:val="4C6873DA"/>
    <w:rsid w:val="4C6F88C2"/>
    <w:rsid w:val="4C82EAB9"/>
    <w:rsid w:val="4C867FB9"/>
    <w:rsid w:val="4C895B93"/>
    <w:rsid w:val="4CA7EBFF"/>
    <w:rsid w:val="4CAD775B"/>
    <w:rsid w:val="4CC22225"/>
    <w:rsid w:val="4CC90A37"/>
    <w:rsid w:val="4D074120"/>
    <w:rsid w:val="4D0D0FD0"/>
    <w:rsid w:val="4D0F46DC"/>
    <w:rsid w:val="4D60E4C9"/>
    <w:rsid w:val="4D8F4FA9"/>
    <w:rsid w:val="4D983C53"/>
    <w:rsid w:val="4DB76196"/>
    <w:rsid w:val="4DC22EA4"/>
    <w:rsid w:val="4DDFFA2C"/>
    <w:rsid w:val="4DFCCAC1"/>
    <w:rsid w:val="4E1A785E"/>
    <w:rsid w:val="4E3CA473"/>
    <w:rsid w:val="4E55F9D3"/>
    <w:rsid w:val="4E69F960"/>
    <w:rsid w:val="4E7E355A"/>
    <w:rsid w:val="4E82A665"/>
    <w:rsid w:val="4E848449"/>
    <w:rsid w:val="4E8CF276"/>
    <w:rsid w:val="4E97C74A"/>
    <w:rsid w:val="4E9B905E"/>
    <w:rsid w:val="4EA03971"/>
    <w:rsid w:val="4ED61CA8"/>
    <w:rsid w:val="4EE327A9"/>
    <w:rsid w:val="4EE740CB"/>
    <w:rsid w:val="4EEA15A3"/>
    <w:rsid w:val="4EEAB41F"/>
    <w:rsid w:val="4EEFC150"/>
    <w:rsid w:val="4F3BD8C2"/>
    <w:rsid w:val="4F5579C0"/>
    <w:rsid w:val="4F656254"/>
    <w:rsid w:val="4F66F567"/>
    <w:rsid w:val="4F8CC3AD"/>
    <w:rsid w:val="4F9887DB"/>
    <w:rsid w:val="4FB49CC3"/>
    <w:rsid w:val="4FCE268C"/>
    <w:rsid w:val="4FE31FC9"/>
    <w:rsid w:val="4FE923A0"/>
    <w:rsid w:val="50087A4C"/>
    <w:rsid w:val="500BD4C2"/>
    <w:rsid w:val="501B0050"/>
    <w:rsid w:val="501D1038"/>
    <w:rsid w:val="5021CC4C"/>
    <w:rsid w:val="5026B758"/>
    <w:rsid w:val="5026F2E3"/>
    <w:rsid w:val="5029935E"/>
    <w:rsid w:val="5037312E"/>
    <w:rsid w:val="507FD76F"/>
    <w:rsid w:val="5081F0F9"/>
    <w:rsid w:val="50B35940"/>
    <w:rsid w:val="50B551AE"/>
    <w:rsid w:val="50D6FD47"/>
    <w:rsid w:val="50DD8F2A"/>
    <w:rsid w:val="50EC4792"/>
    <w:rsid w:val="50EE2BE5"/>
    <w:rsid w:val="5112E736"/>
    <w:rsid w:val="51233F33"/>
    <w:rsid w:val="513234D4"/>
    <w:rsid w:val="515AECF2"/>
    <w:rsid w:val="5176ABE0"/>
    <w:rsid w:val="51831C23"/>
    <w:rsid w:val="51AFAB2A"/>
    <w:rsid w:val="51C368C1"/>
    <w:rsid w:val="51C39BD8"/>
    <w:rsid w:val="51CA0D3C"/>
    <w:rsid w:val="51CC3E99"/>
    <w:rsid w:val="51CDAF62"/>
    <w:rsid w:val="51DF4197"/>
    <w:rsid w:val="51DFA6B0"/>
    <w:rsid w:val="52051802"/>
    <w:rsid w:val="52215AB5"/>
    <w:rsid w:val="5239AF47"/>
    <w:rsid w:val="524A3F91"/>
    <w:rsid w:val="524AF2E3"/>
    <w:rsid w:val="526B09E4"/>
    <w:rsid w:val="5279F98C"/>
    <w:rsid w:val="527CA35B"/>
    <w:rsid w:val="52AA7054"/>
    <w:rsid w:val="52ACC32F"/>
    <w:rsid w:val="52C28B33"/>
    <w:rsid w:val="52CFDE52"/>
    <w:rsid w:val="52FC2461"/>
    <w:rsid w:val="5332425E"/>
    <w:rsid w:val="53410E04"/>
    <w:rsid w:val="5343996A"/>
    <w:rsid w:val="53738898"/>
    <w:rsid w:val="538FB810"/>
    <w:rsid w:val="5392F5B4"/>
    <w:rsid w:val="539E4B18"/>
    <w:rsid w:val="53D41653"/>
    <w:rsid w:val="53D9FD1D"/>
    <w:rsid w:val="53DAE555"/>
    <w:rsid w:val="53E7CE43"/>
    <w:rsid w:val="54070DE3"/>
    <w:rsid w:val="541E4682"/>
    <w:rsid w:val="541F5741"/>
    <w:rsid w:val="5452C850"/>
    <w:rsid w:val="545F108D"/>
    <w:rsid w:val="548A8B05"/>
    <w:rsid w:val="548EEE1F"/>
    <w:rsid w:val="5491C3D9"/>
    <w:rsid w:val="54A2D56D"/>
    <w:rsid w:val="54AA38F6"/>
    <w:rsid w:val="54AC4D8C"/>
    <w:rsid w:val="54BD6095"/>
    <w:rsid w:val="54C84586"/>
    <w:rsid w:val="54CE92A3"/>
    <w:rsid w:val="54E2989D"/>
    <w:rsid w:val="54EC726C"/>
    <w:rsid w:val="54F1C803"/>
    <w:rsid w:val="54F72F6E"/>
    <w:rsid w:val="54F8EF95"/>
    <w:rsid w:val="550DA128"/>
    <w:rsid w:val="551A636C"/>
    <w:rsid w:val="551DB6EB"/>
    <w:rsid w:val="5538FBDF"/>
    <w:rsid w:val="554FAF3C"/>
    <w:rsid w:val="55505D3B"/>
    <w:rsid w:val="559F2BF7"/>
    <w:rsid w:val="55C94986"/>
    <w:rsid w:val="55CD6AE7"/>
    <w:rsid w:val="55D0C288"/>
    <w:rsid w:val="55D2CD3F"/>
    <w:rsid w:val="55D49B47"/>
    <w:rsid w:val="55E05599"/>
    <w:rsid w:val="55E093ED"/>
    <w:rsid w:val="560D770E"/>
    <w:rsid w:val="560F1BF6"/>
    <w:rsid w:val="561608A7"/>
    <w:rsid w:val="564E4BFF"/>
    <w:rsid w:val="5654FB52"/>
    <w:rsid w:val="5657ABE8"/>
    <w:rsid w:val="567925B9"/>
    <w:rsid w:val="568F9509"/>
    <w:rsid w:val="56F44B07"/>
    <w:rsid w:val="56F4F46E"/>
    <w:rsid w:val="56F91A93"/>
    <w:rsid w:val="570682DF"/>
    <w:rsid w:val="57209130"/>
    <w:rsid w:val="5731DB18"/>
    <w:rsid w:val="5744A0AA"/>
    <w:rsid w:val="578ABEBA"/>
    <w:rsid w:val="5795C75A"/>
    <w:rsid w:val="57A90999"/>
    <w:rsid w:val="57CCD321"/>
    <w:rsid w:val="57EB0B73"/>
    <w:rsid w:val="57EC14A1"/>
    <w:rsid w:val="57EE91FD"/>
    <w:rsid w:val="582554F7"/>
    <w:rsid w:val="583134E9"/>
    <w:rsid w:val="583ED56A"/>
    <w:rsid w:val="58432047"/>
    <w:rsid w:val="5844D185"/>
    <w:rsid w:val="584CD3C9"/>
    <w:rsid w:val="5851BF92"/>
    <w:rsid w:val="58619D26"/>
    <w:rsid w:val="586B450F"/>
    <w:rsid w:val="586EAC04"/>
    <w:rsid w:val="587ADF2C"/>
    <w:rsid w:val="588C995E"/>
    <w:rsid w:val="588CD743"/>
    <w:rsid w:val="588E0C8E"/>
    <w:rsid w:val="58C3EE1B"/>
    <w:rsid w:val="58D9CFBD"/>
    <w:rsid w:val="58E10012"/>
    <w:rsid w:val="5928207F"/>
    <w:rsid w:val="592FDC38"/>
    <w:rsid w:val="5933956E"/>
    <w:rsid w:val="597B33C3"/>
    <w:rsid w:val="59880CC6"/>
    <w:rsid w:val="59936DF1"/>
    <w:rsid w:val="5994E06C"/>
    <w:rsid w:val="59B66432"/>
    <w:rsid w:val="59C66006"/>
    <w:rsid w:val="59C77AE6"/>
    <w:rsid w:val="59F84B1E"/>
    <w:rsid w:val="5A002403"/>
    <w:rsid w:val="5A0D6779"/>
    <w:rsid w:val="5A1D24CB"/>
    <w:rsid w:val="5A250EE3"/>
    <w:rsid w:val="5A2B5950"/>
    <w:rsid w:val="5A313C8A"/>
    <w:rsid w:val="5A4ED67F"/>
    <w:rsid w:val="5A554A2F"/>
    <w:rsid w:val="5A7B54BA"/>
    <w:rsid w:val="5A7D2CBE"/>
    <w:rsid w:val="5A7F0CB6"/>
    <w:rsid w:val="5A83C1E2"/>
    <w:rsid w:val="5A8656C1"/>
    <w:rsid w:val="5A8CBFD6"/>
    <w:rsid w:val="5AC0DE4F"/>
    <w:rsid w:val="5AE56F8E"/>
    <w:rsid w:val="5AF5D5BA"/>
    <w:rsid w:val="5AFF2B29"/>
    <w:rsid w:val="5B0DFDE3"/>
    <w:rsid w:val="5B2A5043"/>
    <w:rsid w:val="5B399EFF"/>
    <w:rsid w:val="5B6C9D43"/>
    <w:rsid w:val="5B7D303F"/>
    <w:rsid w:val="5BA5EFFD"/>
    <w:rsid w:val="5BB18FFC"/>
    <w:rsid w:val="5BDF1756"/>
    <w:rsid w:val="5BED12E6"/>
    <w:rsid w:val="5C1B5CB7"/>
    <w:rsid w:val="5C294C64"/>
    <w:rsid w:val="5C3412F3"/>
    <w:rsid w:val="5C4332EC"/>
    <w:rsid w:val="5C45B320"/>
    <w:rsid w:val="5C55766D"/>
    <w:rsid w:val="5C5D10CF"/>
    <w:rsid w:val="5C6A823E"/>
    <w:rsid w:val="5C7084FD"/>
    <w:rsid w:val="5C7E89F3"/>
    <w:rsid w:val="5C8EE767"/>
    <w:rsid w:val="5C98E652"/>
    <w:rsid w:val="5CB13A5A"/>
    <w:rsid w:val="5CB4C4E5"/>
    <w:rsid w:val="5CDA2DD2"/>
    <w:rsid w:val="5CF2D8E6"/>
    <w:rsid w:val="5CFC6D31"/>
    <w:rsid w:val="5D0A59F8"/>
    <w:rsid w:val="5D0F4937"/>
    <w:rsid w:val="5D11D8BA"/>
    <w:rsid w:val="5D21719E"/>
    <w:rsid w:val="5D557126"/>
    <w:rsid w:val="5D65A128"/>
    <w:rsid w:val="5D6D5CAA"/>
    <w:rsid w:val="5D921635"/>
    <w:rsid w:val="5DA600B3"/>
    <w:rsid w:val="5DAAEC33"/>
    <w:rsid w:val="5DD39AA2"/>
    <w:rsid w:val="5DD469A2"/>
    <w:rsid w:val="5DD84F03"/>
    <w:rsid w:val="5DE785D9"/>
    <w:rsid w:val="5DEB428E"/>
    <w:rsid w:val="5DF4E9EB"/>
    <w:rsid w:val="5E16826F"/>
    <w:rsid w:val="5E1D0E7D"/>
    <w:rsid w:val="5E908168"/>
    <w:rsid w:val="5EDD7D21"/>
    <w:rsid w:val="5EFCE3A2"/>
    <w:rsid w:val="5EFD3D13"/>
    <w:rsid w:val="5F164B1C"/>
    <w:rsid w:val="5F1AE786"/>
    <w:rsid w:val="5F2C737D"/>
    <w:rsid w:val="5F64206D"/>
    <w:rsid w:val="5F6710AD"/>
    <w:rsid w:val="5F94C651"/>
    <w:rsid w:val="5F9CDA49"/>
    <w:rsid w:val="5F9D2638"/>
    <w:rsid w:val="5FA8F1DD"/>
    <w:rsid w:val="5FC01385"/>
    <w:rsid w:val="5FDB758A"/>
    <w:rsid w:val="60013E28"/>
    <w:rsid w:val="600B5EEF"/>
    <w:rsid w:val="600F2FC5"/>
    <w:rsid w:val="6018643E"/>
    <w:rsid w:val="60224DB2"/>
    <w:rsid w:val="603ABE52"/>
    <w:rsid w:val="60433BA5"/>
    <w:rsid w:val="607F4E82"/>
    <w:rsid w:val="6087E121"/>
    <w:rsid w:val="609B278C"/>
    <w:rsid w:val="60A45A7F"/>
    <w:rsid w:val="60A8A359"/>
    <w:rsid w:val="60B3D61D"/>
    <w:rsid w:val="60B6D2E5"/>
    <w:rsid w:val="60BBC330"/>
    <w:rsid w:val="60C468F2"/>
    <w:rsid w:val="60FB03D2"/>
    <w:rsid w:val="60FC3D93"/>
    <w:rsid w:val="610EFA05"/>
    <w:rsid w:val="612BF850"/>
    <w:rsid w:val="6145ADEB"/>
    <w:rsid w:val="61491CFF"/>
    <w:rsid w:val="61564EC6"/>
    <w:rsid w:val="615BAFDC"/>
    <w:rsid w:val="6164DFA6"/>
    <w:rsid w:val="618192C8"/>
    <w:rsid w:val="6181DFC0"/>
    <w:rsid w:val="61B60346"/>
    <w:rsid w:val="61B870BB"/>
    <w:rsid w:val="61CC3C6B"/>
    <w:rsid w:val="61CF044A"/>
    <w:rsid w:val="61D6B315"/>
    <w:rsid w:val="61D832C9"/>
    <w:rsid w:val="61DE15D4"/>
    <w:rsid w:val="61E1D5DF"/>
    <w:rsid w:val="61E49AC4"/>
    <w:rsid w:val="6212203F"/>
    <w:rsid w:val="6218EEF7"/>
    <w:rsid w:val="621CFC27"/>
    <w:rsid w:val="62355DBD"/>
    <w:rsid w:val="626D7A19"/>
    <w:rsid w:val="62802013"/>
    <w:rsid w:val="62805664"/>
    <w:rsid w:val="62B8E327"/>
    <w:rsid w:val="62BE61BF"/>
    <w:rsid w:val="62C5607C"/>
    <w:rsid w:val="62CEA530"/>
    <w:rsid w:val="62D015EC"/>
    <w:rsid w:val="62D697BF"/>
    <w:rsid w:val="62DFAE94"/>
    <w:rsid w:val="62E16B7A"/>
    <w:rsid w:val="62E82C35"/>
    <w:rsid w:val="62F2D84F"/>
    <w:rsid w:val="62F446B6"/>
    <w:rsid w:val="6320973C"/>
    <w:rsid w:val="6339DC35"/>
    <w:rsid w:val="63557351"/>
    <w:rsid w:val="635D6339"/>
    <w:rsid w:val="6372018A"/>
    <w:rsid w:val="63AE653D"/>
    <w:rsid w:val="63C9F06C"/>
    <w:rsid w:val="63D146A5"/>
    <w:rsid w:val="63E1C970"/>
    <w:rsid w:val="6404136A"/>
    <w:rsid w:val="640FC820"/>
    <w:rsid w:val="6410CA67"/>
    <w:rsid w:val="6419D5B2"/>
    <w:rsid w:val="6421EB3C"/>
    <w:rsid w:val="6448D06E"/>
    <w:rsid w:val="644C083C"/>
    <w:rsid w:val="646C3B88"/>
    <w:rsid w:val="646FCE82"/>
    <w:rsid w:val="648AB49F"/>
    <w:rsid w:val="648BCB02"/>
    <w:rsid w:val="64BD2695"/>
    <w:rsid w:val="64D3FEF0"/>
    <w:rsid w:val="64F57523"/>
    <w:rsid w:val="650CD745"/>
    <w:rsid w:val="6513099E"/>
    <w:rsid w:val="6515F593"/>
    <w:rsid w:val="651BBD0B"/>
    <w:rsid w:val="65275117"/>
    <w:rsid w:val="6534D28A"/>
    <w:rsid w:val="6538D0F9"/>
    <w:rsid w:val="657A7FD3"/>
    <w:rsid w:val="65936BAD"/>
    <w:rsid w:val="659693A7"/>
    <w:rsid w:val="65B36221"/>
    <w:rsid w:val="65C33406"/>
    <w:rsid w:val="65F9DEE8"/>
    <w:rsid w:val="6648B263"/>
    <w:rsid w:val="6695F7B9"/>
    <w:rsid w:val="66A66F73"/>
    <w:rsid w:val="66D7ACBC"/>
    <w:rsid w:val="66F379EE"/>
    <w:rsid w:val="670BB8FF"/>
    <w:rsid w:val="671FB333"/>
    <w:rsid w:val="67220A55"/>
    <w:rsid w:val="67466FFE"/>
    <w:rsid w:val="6748AB57"/>
    <w:rsid w:val="674D3C58"/>
    <w:rsid w:val="675EFD8D"/>
    <w:rsid w:val="675F86A5"/>
    <w:rsid w:val="6765CF3E"/>
    <w:rsid w:val="676FA8D9"/>
    <w:rsid w:val="6787B2A5"/>
    <w:rsid w:val="67A10E2A"/>
    <w:rsid w:val="67A2FF61"/>
    <w:rsid w:val="67A7651C"/>
    <w:rsid w:val="67C57CA2"/>
    <w:rsid w:val="67D70A54"/>
    <w:rsid w:val="67DA1750"/>
    <w:rsid w:val="681AE949"/>
    <w:rsid w:val="6821EBEE"/>
    <w:rsid w:val="68311793"/>
    <w:rsid w:val="684FA78C"/>
    <w:rsid w:val="6873B7C9"/>
    <w:rsid w:val="688F88C2"/>
    <w:rsid w:val="68A47B84"/>
    <w:rsid w:val="68DBA45B"/>
    <w:rsid w:val="68DC5533"/>
    <w:rsid w:val="68EC918C"/>
    <w:rsid w:val="68F24124"/>
    <w:rsid w:val="68FE601C"/>
    <w:rsid w:val="691183B1"/>
    <w:rsid w:val="6923C076"/>
    <w:rsid w:val="6936B58C"/>
    <w:rsid w:val="6955D2E7"/>
    <w:rsid w:val="6957E3BA"/>
    <w:rsid w:val="6974FE69"/>
    <w:rsid w:val="69931BBF"/>
    <w:rsid w:val="69BE5965"/>
    <w:rsid w:val="69D9561E"/>
    <w:rsid w:val="69DFD308"/>
    <w:rsid w:val="69EAA772"/>
    <w:rsid w:val="6A070D0C"/>
    <w:rsid w:val="6A078BE2"/>
    <w:rsid w:val="6A1D0EEB"/>
    <w:rsid w:val="6A201498"/>
    <w:rsid w:val="6A2B3EDB"/>
    <w:rsid w:val="6A2D6E54"/>
    <w:rsid w:val="6A3319FA"/>
    <w:rsid w:val="6A3D60FB"/>
    <w:rsid w:val="6A4D481D"/>
    <w:rsid w:val="6A557A1C"/>
    <w:rsid w:val="6A722C7F"/>
    <w:rsid w:val="6A83C592"/>
    <w:rsid w:val="6AC428DC"/>
    <w:rsid w:val="6ACC6766"/>
    <w:rsid w:val="6ADEF394"/>
    <w:rsid w:val="6AE7197D"/>
    <w:rsid w:val="6AE73748"/>
    <w:rsid w:val="6B1641E1"/>
    <w:rsid w:val="6B18FBA5"/>
    <w:rsid w:val="6B2038B8"/>
    <w:rsid w:val="6B21BD6B"/>
    <w:rsid w:val="6B21FBF9"/>
    <w:rsid w:val="6B24BA3A"/>
    <w:rsid w:val="6B478F73"/>
    <w:rsid w:val="6B7A33ED"/>
    <w:rsid w:val="6B7AA4E9"/>
    <w:rsid w:val="6B8AC082"/>
    <w:rsid w:val="6B99B92A"/>
    <w:rsid w:val="6BB7FBCC"/>
    <w:rsid w:val="6BC4CCE5"/>
    <w:rsid w:val="6BCFD453"/>
    <w:rsid w:val="6BD2AE23"/>
    <w:rsid w:val="6BE25D8B"/>
    <w:rsid w:val="6BE964EF"/>
    <w:rsid w:val="6BF72ABE"/>
    <w:rsid w:val="6BF93D77"/>
    <w:rsid w:val="6C15FFE9"/>
    <w:rsid w:val="6C460BA3"/>
    <w:rsid w:val="6C4F1CC5"/>
    <w:rsid w:val="6C50D48C"/>
    <w:rsid w:val="6C64F9A4"/>
    <w:rsid w:val="6CA3426B"/>
    <w:rsid w:val="6CA899B6"/>
    <w:rsid w:val="6CF13FEB"/>
    <w:rsid w:val="6CFCFF7D"/>
    <w:rsid w:val="6D0E8761"/>
    <w:rsid w:val="6D1CA489"/>
    <w:rsid w:val="6D1F80F2"/>
    <w:rsid w:val="6D2D9668"/>
    <w:rsid w:val="6D3E20C1"/>
    <w:rsid w:val="6D460D4F"/>
    <w:rsid w:val="6D504A65"/>
    <w:rsid w:val="6D50E3DF"/>
    <w:rsid w:val="6D54F6B7"/>
    <w:rsid w:val="6D57C41C"/>
    <w:rsid w:val="6D7A4896"/>
    <w:rsid w:val="6D9E94A6"/>
    <w:rsid w:val="6DB078C9"/>
    <w:rsid w:val="6E223047"/>
    <w:rsid w:val="6E2F68A5"/>
    <w:rsid w:val="6E582A11"/>
    <w:rsid w:val="6E5F671B"/>
    <w:rsid w:val="6E63684A"/>
    <w:rsid w:val="6EA4D11D"/>
    <w:rsid w:val="6EAD7937"/>
    <w:rsid w:val="6EADC923"/>
    <w:rsid w:val="6EB2012E"/>
    <w:rsid w:val="6EB83091"/>
    <w:rsid w:val="6EEB7830"/>
    <w:rsid w:val="6EEBA824"/>
    <w:rsid w:val="6F026CF5"/>
    <w:rsid w:val="6F188554"/>
    <w:rsid w:val="6F19B27A"/>
    <w:rsid w:val="6F1D8276"/>
    <w:rsid w:val="6F2A986E"/>
    <w:rsid w:val="6F93D1EB"/>
    <w:rsid w:val="6FAC3544"/>
    <w:rsid w:val="6FBED840"/>
    <w:rsid w:val="6FBF5DEB"/>
    <w:rsid w:val="6FBFEBEB"/>
    <w:rsid w:val="6FC4F442"/>
    <w:rsid w:val="6FCC7182"/>
    <w:rsid w:val="6FF8C692"/>
    <w:rsid w:val="700D5524"/>
    <w:rsid w:val="700EA0CC"/>
    <w:rsid w:val="702F4738"/>
    <w:rsid w:val="703847D4"/>
    <w:rsid w:val="704883D1"/>
    <w:rsid w:val="70762888"/>
    <w:rsid w:val="707C68C9"/>
    <w:rsid w:val="708EAB88"/>
    <w:rsid w:val="7092425B"/>
    <w:rsid w:val="7092E521"/>
    <w:rsid w:val="70B3233C"/>
    <w:rsid w:val="70D3E854"/>
    <w:rsid w:val="70FAC5EB"/>
    <w:rsid w:val="710D55DE"/>
    <w:rsid w:val="711FF544"/>
    <w:rsid w:val="71397773"/>
    <w:rsid w:val="71667449"/>
    <w:rsid w:val="7166FCEC"/>
    <w:rsid w:val="71694326"/>
    <w:rsid w:val="71762A1D"/>
    <w:rsid w:val="71899528"/>
    <w:rsid w:val="71BE653C"/>
    <w:rsid w:val="71BFD6FF"/>
    <w:rsid w:val="71D367EB"/>
    <w:rsid w:val="71EF0826"/>
    <w:rsid w:val="720B9EB7"/>
    <w:rsid w:val="720DB7D1"/>
    <w:rsid w:val="7219A3A5"/>
    <w:rsid w:val="7224246B"/>
    <w:rsid w:val="72309130"/>
    <w:rsid w:val="72698D23"/>
    <w:rsid w:val="7276BD60"/>
    <w:rsid w:val="72B3B663"/>
    <w:rsid w:val="72C7B14E"/>
    <w:rsid w:val="72CA2E78"/>
    <w:rsid w:val="72D8DCEC"/>
    <w:rsid w:val="72E5D234"/>
    <w:rsid w:val="72F1EC97"/>
    <w:rsid w:val="72FEAA53"/>
    <w:rsid w:val="732E9213"/>
    <w:rsid w:val="7330A5F6"/>
    <w:rsid w:val="733DA1D7"/>
    <w:rsid w:val="73510C9C"/>
    <w:rsid w:val="73647F3A"/>
    <w:rsid w:val="7384C934"/>
    <w:rsid w:val="73DBBCB4"/>
    <w:rsid w:val="73EBCD6F"/>
    <w:rsid w:val="73F42B6A"/>
    <w:rsid w:val="74126C7A"/>
    <w:rsid w:val="7425FB84"/>
    <w:rsid w:val="742C49B7"/>
    <w:rsid w:val="746EE1E9"/>
    <w:rsid w:val="747E4A2E"/>
    <w:rsid w:val="74844D87"/>
    <w:rsid w:val="74B0DF4A"/>
    <w:rsid w:val="74D7EB20"/>
    <w:rsid w:val="7523F3D8"/>
    <w:rsid w:val="754F7E37"/>
    <w:rsid w:val="75664DAE"/>
    <w:rsid w:val="75677206"/>
    <w:rsid w:val="7569CE00"/>
    <w:rsid w:val="75AF5A28"/>
    <w:rsid w:val="75C3BA5C"/>
    <w:rsid w:val="75C6D3DD"/>
    <w:rsid w:val="75CB1066"/>
    <w:rsid w:val="75CF4767"/>
    <w:rsid w:val="75F4DB9F"/>
    <w:rsid w:val="7629A4E0"/>
    <w:rsid w:val="762BE303"/>
    <w:rsid w:val="7657155C"/>
    <w:rsid w:val="765CB73C"/>
    <w:rsid w:val="766D6E0A"/>
    <w:rsid w:val="7670026E"/>
    <w:rsid w:val="7686AF3C"/>
    <w:rsid w:val="769B6339"/>
    <w:rsid w:val="769DAC36"/>
    <w:rsid w:val="76A8806B"/>
    <w:rsid w:val="76F90611"/>
    <w:rsid w:val="76FC99EC"/>
    <w:rsid w:val="771E79BB"/>
    <w:rsid w:val="772DB59F"/>
    <w:rsid w:val="774FA2D2"/>
    <w:rsid w:val="7778DE90"/>
    <w:rsid w:val="7784CF7B"/>
    <w:rsid w:val="779281D9"/>
    <w:rsid w:val="77938A6F"/>
    <w:rsid w:val="77997203"/>
    <w:rsid w:val="77A0F5E9"/>
    <w:rsid w:val="77AD4F20"/>
    <w:rsid w:val="77AD5BB3"/>
    <w:rsid w:val="77B12BF5"/>
    <w:rsid w:val="77B8FD57"/>
    <w:rsid w:val="77BF9FFB"/>
    <w:rsid w:val="77D12E66"/>
    <w:rsid w:val="77D4A83A"/>
    <w:rsid w:val="77FF40FA"/>
    <w:rsid w:val="780AF12A"/>
    <w:rsid w:val="780EEEDB"/>
    <w:rsid w:val="7815F241"/>
    <w:rsid w:val="782B2CFE"/>
    <w:rsid w:val="783F19D3"/>
    <w:rsid w:val="788D8A37"/>
    <w:rsid w:val="78A393A4"/>
    <w:rsid w:val="78B4009E"/>
    <w:rsid w:val="78B55455"/>
    <w:rsid w:val="78E0E2F3"/>
    <w:rsid w:val="791E4289"/>
    <w:rsid w:val="792CB08F"/>
    <w:rsid w:val="79366FE1"/>
    <w:rsid w:val="796278F5"/>
    <w:rsid w:val="79808355"/>
    <w:rsid w:val="7984643A"/>
    <w:rsid w:val="79A5EB74"/>
    <w:rsid w:val="79B6EBC7"/>
    <w:rsid w:val="79B8D0BF"/>
    <w:rsid w:val="79C623B4"/>
    <w:rsid w:val="79FADA10"/>
    <w:rsid w:val="7A0FCB80"/>
    <w:rsid w:val="7A161349"/>
    <w:rsid w:val="7A19A555"/>
    <w:rsid w:val="7A4B95AF"/>
    <w:rsid w:val="7AA026D2"/>
    <w:rsid w:val="7AAA0F4F"/>
    <w:rsid w:val="7AAC9A8F"/>
    <w:rsid w:val="7AB0EFFC"/>
    <w:rsid w:val="7AC06B0F"/>
    <w:rsid w:val="7AD61D84"/>
    <w:rsid w:val="7AE1AD2A"/>
    <w:rsid w:val="7AECCCA5"/>
    <w:rsid w:val="7AFD9041"/>
    <w:rsid w:val="7B16FCDB"/>
    <w:rsid w:val="7B24BF06"/>
    <w:rsid w:val="7B3AE5C6"/>
    <w:rsid w:val="7B4D75E3"/>
    <w:rsid w:val="7B529A85"/>
    <w:rsid w:val="7B6AFFB3"/>
    <w:rsid w:val="7B7E1C70"/>
    <w:rsid w:val="7B841655"/>
    <w:rsid w:val="7B887041"/>
    <w:rsid w:val="7BC6F61F"/>
    <w:rsid w:val="7BCD7C9F"/>
    <w:rsid w:val="7BD01C4A"/>
    <w:rsid w:val="7BFD4328"/>
    <w:rsid w:val="7C00F5C9"/>
    <w:rsid w:val="7C192BDC"/>
    <w:rsid w:val="7C231992"/>
    <w:rsid w:val="7C2E0166"/>
    <w:rsid w:val="7C3E9360"/>
    <w:rsid w:val="7C4E2395"/>
    <w:rsid w:val="7C6195E4"/>
    <w:rsid w:val="7C68B24A"/>
    <w:rsid w:val="7C79770B"/>
    <w:rsid w:val="7C799DF5"/>
    <w:rsid w:val="7CBD8DB8"/>
    <w:rsid w:val="7D0DCC57"/>
    <w:rsid w:val="7D29B97A"/>
    <w:rsid w:val="7D308750"/>
    <w:rsid w:val="7D358DB0"/>
    <w:rsid w:val="7D5E2943"/>
    <w:rsid w:val="7D5E53C7"/>
    <w:rsid w:val="7D7BE3F0"/>
    <w:rsid w:val="7D8D5FA7"/>
    <w:rsid w:val="7D90C38B"/>
    <w:rsid w:val="7D95B9B4"/>
    <w:rsid w:val="7D982649"/>
    <w:rsid w:val="7DA464D5"/>
    <w:rsid w:val="7E0F0596"/>
    <w:rsid w:val="7E757A29"/>
    <w:rsid w:val="7E8F1EB5"/>
    <w:rsid w:val="7E934BCE"/>
    <w:rsid w:val="7E9886C0"/>
    <w:rsid w:val="7E9B60A8"/>
    <w:rsid w:val="7EAA8B48"/>
    <w:rsid w:val="7EB78153"/>
    <w:rsid w:val="7F1B3C59"/>
    <w:rsid w:val="7F46D654"/>
    <w:rsid w:val="7F75644F"/>
    <w:rsid w:val="7F85406C"/>
    <w:rsid w:val="7F85F602"/>
    <w:rsid w:val="7F89DC6B"/>
    <w:rsid w:val="7F9ED685"/>
    <w:rsid w:val="7FB3DA43"/>
    <w:rsid w:val="7FB7222F"/>
    <w:rsid w:val="7FC53B86"/>
    <w:rsid w:val="7FCB3C8F"/>
    <w:rsid w:val="7FCFA244"/>
    <w:rsid w:val="7FD1F7FB"/>
    <w:rsid w:val="7FDC893E"/>
    <w:rsid w:val="7FECCB67"/>
    <w:rsid w:val="7FF38BD2"/>
    <w:rsid w:val="7FF74C7A"/>
    <w:rsid w:val="7FFBB10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B003921"/>
  <w14:defaultImageDpi w14:val="3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7FF0"/>
  </w:style>
  <w:style w:type="paragraph" w:styleId="Heading1">
    <w:name w:val="heading 1"/>
    <w:basedOn w:val="Normal"/>
    <w:next w:val="Normal"/>
    <w:link w:val="Heading1Char"/>
    <w:uiPriority w:val="9"/>
    <w:qFormat/>
    <w:rsid w:val="008971F3"/>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971F3"/>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F0D1B"/>
    <w:rPr>
      <w:sz w:val="16"/>
      <w:szCs w:val="16"/>
    </w:rPr>
  </w:style>
  <w:style w:type="paragraph" w:styleId="CommentText">
    <w:name w:val="annotation text"/>
    <w:basedOn w:val="Normal"/>
    <w:link w:val="CommentTextChar"/>
    <w:uiPriority w:val="99"/>
    <w:unhideWhenUsed/>
    <w:rsid w:val="00AF0D1B"/>
    <w:rPr>
      <w:sz w:val="20"/>
      <w:szCs w:val="20"/>
    </w:rPr>
  </w:style>
  <w:style w:type="character" w:customStyle="1" w:styleId="CommentTextChar">
    <w:name w:val="Comment Text Char"/>
    <w:basedOn w:val="DefaultParagraphFont"/>
    <w:link w:val="CommentText"/>
    <w:uiPriority w:val="99"/>
    <w:rsid w:val="00AF0D1B"/>
    <w:rPr>
      <w:sz w:val="20"/>
      <w:szCs w:val="20"/>
    </w:rPr>
  </w:style>
  <w:style w:type="paragraph" w:styleId="CommentSubject">
    <w:name w:val="annotation subject"/>
    <w:basedOn w:val="CommentText"/>
    <w:next w:val="CommentText"/>
    <w:link w:val="CommentSubjectChar"/>
    <w:uiPriority w:val="99"/>
    <w:semiHidden/>
    <w:unhideWhenUsed/>
    <w:rsid w:val="00AF0D1B"/>
    <w:rPr>
      <w:b/>
      <w:bCs/>
    </w:rPr>
  </w:style>
  <w:style w:type="character" w:customStyle="1" w:styleId="CommentSubjectChar">
    <w:name w:val="Comment Subject Char"/>
    <w:basedOn w:val="CommentTextChar"/>
    <w:link w:val="CommentSubject"/>
    <w:uiPriority w:val="99"/>
    <w:semiHidden/>
    <w:rsid w:val="00AF0D1B"/>
    <w:rPr>
      <w:b/>
      <w:bCs/>
      <w:sz w:val="20"/>
      <w:szCs w:val="20"/>
    </w:rPr>
  </w:style>
  <w:style w:type="paragraph" w:styleId="BalloonText">
    <w:name w:val="Balloon Text"/>
    <w:basedOn w:val="Normal"/>
    <w:link w:val="BalloonTextChar"/>
    <w:uiPriority w:val="99"/>
    <w:semiHidden/>
    <w:unhideWhenUsed/>
    <w:rsid w:val="00AF0D1B"/>
    <w:rPr>
      <w:rFonts w:ascii="Tahoma" w:hAnsi="Tahoma" w:cs="Tahoma"/>
      <w:sz w:val="16"/>
      <w:szCs w:val="16"/>
    </w:rPr>
  </w:style>
  <w:style w:type="character" w:customStyle="1" w:styleId="BalloonTextChar">
    <w:name w:val="Balloon Text Char"/>
    <w:basedOn w:val="DefaultParagraphFont"/>
    <w:link w:val="BalloonText"/>
    <w:uiPriority w:val="99"/>
    <w:semiHidden/>
    <w:rsid w:val="00AF0D1B"/>
    <w:rPr>
      <w:rFonts w:ascii="Tahoma" w:hAnsi="Tahoma" w:cs="Tahoma"/>
      <w:sz w:val="16"/>
      <w:szCs w:val="16"/>
    </w:rPr>
  </w:style>
  <w:style w:type="paragraph" w:styleId="ListParagraph">
    <w:name w:val="List Paragraph"/>
    <w:basedOn w:val="Normal"/>
    <w:uiPriority w:val="34"/>
    <w:qFormat/>
    <w:rsid w:val="008E5610"/>
    <w:pPr>
      <w:ind w:left="720"/>
      <w:contextualSpacing/>
    </w:pPr>
  </w:style>
  <w:style w:type="character" w:styleId="Hyperlink">
    <w:name w:val="Hyperlink"/>
    <w:basedOn w:val="DefaultParagraphFont"/>
    <w:uiPriority w:val="99"/>
    <w:unhideWhenUsed/>
    <w:rsid w:val="009B7568"/>
    <w:rPr>
      <w:color w:val="0000FF" w:themeColor="hyperlink"/>
      <w:u w:val="single"/>
    </w:rPr>
  </w:style>
  <w:style w:type="paragraph" w:styleId="Header">
    <w:name w:val="header"/>
    <w:basedOn w:val="Normal"/>
    <w:link w:val="HeaderChar"/>
    <w:uiPriority w:val="99"/>
    <w:unhideWhenUsed/>
    <w:rsid w:val="00D501A2"/>
    <w:pPr>
      <w:tabs>
        <w:tab w:val="center" w:pos="4680"/>
        <w:tab w:val="right" w:pos="9360"/>
      </w:tabs>
    </w:pPr>
  </w:style>
  <w:style w:type="character" w:customStyle="1" w:styleId="HeaderChar">
    <w:name w:val="Header Char"/>
    <w:basedOn w:val="DefaultParagraphFont"/>
    <w:link w:val="Header"/>
    <w:uiPriority w:val="99"/>
    <w:rsid w:val="00D501A2"/>
  </w:style>
  <w:style w:type="paragraph" w:styleId="Footer">
    <w:name w:val="footer"/>
    <w:basedOn w:val="Normal"/>
    <w:link w:val="FooterChar"/>
    <w:uiPriority w:val="99"/>
    <w:unhideWhenUsed/>
    <w:rsid w:val="00D501A2"/>
    <w:pPr>
      <w:tabs>
        <w:tab w:val="center" w:pos="4680"/>
        <w:tab w:val="right" w:pos="9360"/>
      </w:tabs>
    </w:pPr>
  </w:style>
  <w:style w:type="character" w:customStyle="1" w:styleId="FooterChar">
    <w:name w:val="Footer Char"/>
    <w:basedOn w:val="DefaultParagraphFont"/>
    <w:link w:val="Footer"/>
    <w:uiPriority w:val="99"/>
    <w:rsid w:val="00D501A2"/>
  </w:style>
  <w:style w:type="table" w:styleId="TableGrid">
    <w:name w:val="Table Grid"/>
    <w:basedOn w:val="TableNormal"/>
    <w:uiPriority w:val="39"/>
    <w:rsid w:val="00055B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DefaultParagraphFont"/>
    <w:uiPriority w:val="99"/>
    <w:semiHidden/>
    <w:unhideWhenUsed/>
    <w:rsid w:val="003618D5"/>
    <w:rPr>
      <w:color w:val="605E5C"/>
      <w:shd w:val="clear" w:color="auto" w:fill="E1DFDD"/>
    </w:rPr>
  </w:style>
  <w:style w:type="paragraph" w:styleId="Revision">
    <w:name w:val="Revision"/>
    <w:hidden/>
    <w:uiPriority w:val="99"/>
    <w:semiHidden/>
    <w:rsid w:val="005D67EB"/>
  </w:style>
  <w:style w:type="character" w:styleId="FollowedHyperlink">
    <w:name w:val="FollowedHyperlink"/>
    <w:basedOn w:val="DefaultParagraphFont"/>
    <w:uiPriority w:val="99"/>
    <w:semiHidden/>
    <w:unhideWhenUsed/>
    <w:rsid w:val="005D67EB"/>
    <w:rPr>
      <w:color w:val="800080" w:themeColor="followedHyperlink"/>
      <w:u w:val="single"/>
    </w:rPr>
  </w:style>
  <w:style w:type="paragraph" w:styleId="Title">
    <w:name w:val="Title"/>
    <w:basedOn w:val="Normal"/>
    <w:next w:val="Normal"/>
    <w:link w:val="TitleChar"/>
    <w:uiPriority w:val="10"/>
    <w:qFormat/>
    <w:rsid w:val="008971F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71F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971F3"/>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8971F3"/>
    <w:rPr>
      <w:rFonts w:asciiTheme="majorHAnsi" w:eastAsiaTheme="majorEastAsia" w:hAnsiTheme="majorHAnsi" w:cstheme="majorBidi"/>
      <w:color w:val="365F91" w:themeColor="accent1" w:themeShade="BF"/>
      <w:sz w:val="26"/>
      <w:szCs w:val="26"/>
    </w:rPr>
  </w:style>
  <w:style w:type="paragraph" w:styleId="NormalWeb">
    <w:name w:val="Normal (Web)"/>
    <w:basedOn w:val="Normal"/>
    <w:uiPriority w:val="99"/>
    <w:unhideWhenUsed/>
    <w:rsid w:val="00AF473D"/>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DefaultParagraphFont"/>
    <w:rsid w:val="000C5366"/>
  </w:style>
  <w:style w:type="character" w:customStyle="1" w:styleId="eop">
    <w:name w:val="eop"/>
    <w:basedOn w:val="DefaultParagraphFont"/>
    <w:rsid w:val="000C5366"/>
  </w:style>
  <w:style w:type="paragraph" w:styleId="BodyText">
    <w:name w:val="Body Text"/>
    <w:basedOn w:val="Normal"/>
    <w:link w:val="BodyTextChar"/>
    <w:qFormat/>
    <w:rsid w:val="00020AAF"/>
    <w:pPr>
      <w:spacing w:before="180" w:after="180"/>
    </w:pPr>
    <w:rPr>
      <w:rFonts w:eastAsiaTheme="minorHAnsi"/>
    </w:rPr>
  </w:style>
  <w:style w:type="character" w:customStyle="1" w:styleId="BodyTextChar">
    <w:name w:val="Body Text Char"/>
    <w:basedOn w:val="DefaultParagraphFont"/>
    <w:link w:val="BodyText"/>
    <w:rsid w:val="00020AAF"/>
    <w:rPr>
      <w:rFonts w:eastAsiaTheme="minorHAnsi"/>
    </w:rPr>
  </w:style>
  <w:style w:type="character" w:customStyle="1" w:styleId="VerbatimChar">
    <w:name w:val="Verbatim Char"/>
    <w:basedOn w:val="DefaultParagraphFont"/>
    <w:link w:val="SourceCode"/>
    <w:rsid w:val="00020AAF"/>
    <w:rPr>
      <w:rFonts w:ascii="Consolas" w:hAnsi="Consolas"/>
      <w:sz w:val="22"/>
    </w:rPr>
  </w:style>
  <w:style w:type="paragraph" w:customStyle="1" w:styleId="SourceCode">
    <w:name w:val="Source Code"/>
    <w:basedOn w:val="Normal"/>
    <w:link w:val="VerbatimChar"/>
    <w:rsid w:val="00020AAF"/>
    <w:pPr>
      <w:wordWrap w:val="0"/>
      <w:spacing w:after="200"/>
    </w:pPr>
    <w:rPr>
      <w:rFonts w:ascii="Consolas" w:hAnsi="Consolas"/>
      <w:sz w:val="22"/>
    </w:rPr>
  </w:style>
  <w:style w:type="paragraph" w:styleId="Bibliography">
    <w:name w:val="Bibliography"/>
    <w:basedOn w:val="Normal"/>
    <w:next w:val="Normal"/>
    <w:uiPriority w:val="37"/>
    <w:unhideWhenUsed/>
    <w:rsid w:val="004C53C9"/>
    <w:pPr>
      <w:tabs>
        <w:tab w:val="left" w:pos="504"/>
      </w:tabs>
      <w:ind w:left="504" w:hanging="504"/>
    </w:pPr>
  </w:style>
  <w:style w:type="character" w:customStyle="1" w:styleId="Mention">
    <w:name w:val="Mention"/>
    <w:basedOn w:val="DefaultParagraphFont"/>
    <w:uiPriority w:val="99"/>
    <w:unhideWhenUsed/>
    <w:rsid w:val="00B668CA"/>
    <w:rPr>
      <w:color w:val="2B579A"/>
      <w:shd w:val="clear" w:color="auto" w:fill="E1DFDD"/>
    </w:rPr>
  </w:style>
  <w:style w:type="paragraph" w:styleId="Caption">
    <w:name w:val="caption"/>
    <w:basedOn w:val="Normal"/>
    <w:next w:val="Normal"/>
    <w:uiPriority w:val="35"/>
    <w:unhideWhenUsed/>
    <w:qFormat/>
    <w:rsid w:val="00931288"/>
    <w:pPr>
      <w:spacing w:after="200"/>
    </w:pPr>
    <w:rPr>
      <w:i/>
      <w:iCs/>
      <w:color w:val="1F497D" w:themeColor="text2"/>
      <w:sz w:val="18"/>
      <w:szCs w:val="18"/>
    </w:rPr>
  </w:style>
  <w:style w:type="table" w:customStyle="1" w:styleId="table">
    <w:name w:val="table"/>
    <w:rsid w:val="00F02622"/>
    <w:rPr>
      <w:rFonts w:ascii="Times New Roman" w:eastAsia="Times New Roman" w:hAnsi="Times New Roman" w:cs="Times New Roman"/>
      <w:sz w:val="20"/>
      <w:szCs w:val="20"/>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35477">
      <w:bodyDiv w:val="1"/>
      <w:marLeft w:val="0"/>
      <w:marRight w:val="0"/>
      <w:marTop w:val="0"/>
      <w:marBottom w:val="0"/>
      <w:divBdr>
        <w:top w:val="none" w:sz="0" w:space="0" w:color="auto"/>
        <w:left w:val="none" w:sz="0" w:space="0" w:color="auto"/>
        <w:bottom w:val="none" w:sz="0" w:space="0" w:color="auto"/>
        <w:right w:val="none" w:sz="0" w:space="0" w:color="auto"/>
      </w:divBdr>
    </w:div>
    <w:div w:id="12266725">
      <w:bodyDiv w:val="1"/>
      <w:marLeft w:val="0"/>
      <w:marRight w:val="0"/>
      <w:marTop w:val="0"/>
      <w:marBottom w:val="0"/>
      <w:divBdr>
        <w:top w:val="none" w:sz="0" w:space="0" w:color="auto"/>
        <w:left w:val="none" w:sz="0" w:space="0" w:color="auto"/>
        <w:bottom w:val="none" w:sz="0" w:space="0" w:color="auto"/>
        <w:right w:val="none" w:sz="0" w:space="0" w:color="auto"/>
      </w:divBdr>
    </w:div>
    <w:div w:id="30039372">
      <w:bodyDiv w:val="1"/>
      <w:marLeft w:val="0"/>
      <w:marRight w:val="0"/>
      <w:marTop w:val="0"/>
      <w:marBottom w:val="0"/>
      <w:divBdr>
        <w:top w:val="none" w:sz="0" w:space="0" w:color="auto"/>
        <w:left w:val="none" w:sz="0" w:space="0" w:color="auto"/>
        <w:bottom w:val="none" w:sz="0" w:space="0" w:color="auto"/>
        <w:right w:val="none" w:sz="0" w:space="0" w:color="auto"/>
      </w:divBdr>
    </w:div>
    <w:div w:id="42098808">
      <w:bodyDiv w:val="1"/>
      <w:marLeft w:val="0"/>
      <w:marRight w:val="0"/>
      <w:marTop w:val="0"/>
      <w:marBottom w:val="0"/>
      <w:divBdr>
        <w:top w:val="none" w:sz="0" w:space="0" w:color="auto"/>
        <w:left w:val="none" w:sz="0" w:space="0" w:color="auto"/>
        <w:bottom w:val="none" w:sz="0" w:space="0" w:color="auto"/>
        <w:right w:val="none" w:sz="0" w:space="0" w:color="auto"/>
      </w:divBdr>
      <w:divsChild>
        <w:div w:id="195195722">
          <w:marLeft w:val="0"/>
          <w:marRight w:val="0"/>
          <w:marTop w:val="0"/>
          <w:marBottom w:val="0"/>
          <w:divBdr>
            <w:top w:val="none" w:sz="0" w:space="0" w:color="auto"/>
            <w:left w:val="none" w:sz="0" w:space="0" w:color="auto"/>
            <w:bottom w:val="none" w:sz="0" w:space="0" w:color="auto"/>
            <w:right w:val="none" w:sz="0" w:space="0" w:color="auto"/>
          </w:divBdr>
          <w:divsChild>
            <w:div w:id="174190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9938">
      <w:bodyDiv w:val="1"/>
      <w:marLeft w:val="0"/>
      <w:marRight w:val="0"/>
      <w:marTop w:val="0"/>
      <w:marBottom w:val="0"/>
      <w:divBdr>
        <w:top w:val="none" w:sz="0" w:space="0" w:color="auto"/>
        <w:left w:val="none" w:sz="0" w:space="0" w:color="auto"/>
        <w:bottom w:val="none" w:sz="0" w:space="0" w:color="auto"/>
        <w:right w:val="none" w:sz="0" w:space="0" w:color="auto"/>
      </w:divBdr>
    </w:div>
    <w:div w:id="79372836">
      <w:bodyDiv w:val="1"/>
      <w:marLeft w:val="0"/>
      <w:marRight w:val="0"/>
      <w:marTop w:val="0"/>
      <w:marBottom w:val="0"/>
      <w:divBdr>
        <w:top w:val="none" w:sz="0" w:space="0" w:color="auto"/>
        <w:left w:val="none" w:sz="0" w:space="0" w:color="auto"/>
        <w:bottom w:val="none" w:sz="0" w:space="0" w:color="auto"/>
        <w:right w:val="none" w:sz="0" w:space="0" w:color="auto"/>
      </w:divBdr>
      <w:divsChild>
        <w:div w:id="709233745">
          <w:marLeft w:val="0"/>
          <w:marRight w:val="0"/>
          <w:marTop w:val="0"/>
          <w:marBottom w:val="0"/>
          <w:divBdr>
            <w:top w:val="none" w:sz="0" w:space="0" w:color="auto"/>
            <w:left w:val="none" w:sz="0" w:space="0" w:color="auto"/>
            <w:bottom w:val="none" w:sz="0" w:space="0" w:color="auto"/>
            <w:right w:val="none" w:sz="0" w:space="0" w:color="auto"/>
          </w:divBdr>
          <w:divsChild>
            <w:div w:id="680619684">
              <w:marLeft w:val="0"/>
              <w:marRight w:val="0"/>
              <w:marTop w:val="0"/>
              <w:marBottom w:val="0"/>
              <w:divBdr>
                <w:top w:val="none" w:sz="0" w:space="0" w:color="auto"/>
                <w:left w:val="none" w:sz="0" w:space="0" w:color="auto"/>
                <w:bottom w:val="none" w:sz="0" w:space="0" w:color="auto"/>
                <w:right w:val="none" w:sz="0" w:space="0" w:color="auto"/>
              </w:divBdr>
              <w:divsChild>
                <w:div w:id="133224797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8090572">
      <w:bodyDiv w:val="1"/>
      <w:marLeft w:val="0"/>
      <w:marRight w:val="0"/>
      <w:marTop w:val="0"/>
      <w:marBottom w:val="0"/>
      <w:divBdr>
        <w:top w:val="none" w:sz="0" w:space="0" w:color="auto"/>
        <w:left w:val="none" w:sz="0" w:space="0" w:color="auto"/>
        <w:bottom w:val="none" w:sz="0" w:space="0" w:color="auto"/>
        <w:right w:val="none" w:sz="0" w:space="0" w:color="auto"/>
      </w:divBdr>
      <w:divsChild>
        <w:div w:id="1630014148">
          <w:marLeft w:val="0"/>
          <w:marRight w:val="0"/>
          <w:marTop w:val="0"/>
          <w:marBottom w:val="0"/>
          <w:divBdr>
            <w:top w:val="none" w:sz="0" w:space="0" w:color="auto"/>
            <w:left w:val="none" w:sz="0" w:space="0" w:color="auto"/>
            <w:bottom w:val="none" w:sz="0" w:space="0" w:color="auto"/>
            <w:right w:val="none" w:sz="0" w:space="0" w:color="auto"/>
          </w:divBdr>
          <w:divsChild>
            <w:div w:id="704603625">
              <w:marLeft w:val="0"/>
              <w:marRight w:val="0"/>
              <w:marTop w:val="0"/>
              <w:marBottom w:val="0"/>
              <w:divBdr>
                <w:top w:val="none" w:sz="0" w:space="0" w:color="auto"/>
                <w:left w:val="none" w:sz="0" w:space="0" w:color="auto"/>
                <w:bottom w:val="none" w:sz="0" w:space="0" w:color="auto"/>
                <w:right w:val="none" w:sz="0" w:space="0" w:color="auto"/>
              </w:divBdr>
            </w:div>
            <w:div w:id="791751911">
              <w:marLeft w:val="0"/>
              <w:marRight w:val="0"/>
              <w:marTop w:val="0"/>
              <w:marBottom w:val="0"/>
              <w:divBdr>
                <w:top w:val="none" w:sz="0" w:space="0" w:color="auto"/>
                <w:left w:val="none" w:sz="0" w:space="0" w:color="auto"/>
                <w:bottom w:val="none" w:sz="0" w:space="0" w:color="auto"/>
                <w:right w:val="none" w:sz="0" w:space="0" w:color="auto"/>
              </w:divBdr>
            </w:div>
            <w:div w:id="104498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65175">
      <w:bodyDiv w:val="1"/>
      <w:marLeft w:val="0"/>
      <w:marRight w:val="0"/>
      <w:marTop w:val="0"/>
      <w:marBottom w:val="0"/>
      <w:divBdr>
        <w:top w:val="none" w:sz="0" w:space="0" w:color="auto"/>
        <w:left w:val="none" w:sz="0" w:space="0" w:color="auto"/>
        <w:bottom w:val="none" w:sz="0" w:space="0" w:color="auto"/>
        <w:right w:val="none" w:sz="0" w:space="0" w:color="auto"/>
      </w:divBdr>
    </w:div>
    <w:div w:id="168258762">
      <w:bodyDiv w:val="1"/>
      <w:marLeft w:val="0"/>
      <w:marRight w:val="0"/>
      <w:marTop w:val="0"/>
      <w:marBottom w:val="0"/>
      <w:divBdr>
        <w:top w:val="none" w:sz="0" w:space="0" w:color="auto"/>
        <w:left w:val="none" w:sz="0" w:space="0" w:color="auto"/>
        <w:bottom w:val="none" w:sz="0" w:space="0" w:color="auto"/>
        <w:right w:val="none" w:sz="0" w:space="0" w:color="auto"/>
      </w:divBdr>
    </w:div>
    <w:div w:id="195311353">
      <w:bodyDiv w:val="1"/>
      <w:marLeft w:val="0"/>
      <w:marRight w:val="0"/>
      <w:marTop w:val="0"/>
      <w:marBottom w:val="0"/>
      <w:divBdr>
        <w:top w:val="none" w:sz="0" w:space="0" w:color="auto"/>
        <w:left w:val="none" w:sz="0" w:space="0" w:color="auto"/>
        <w:bottom w:val="none" w:sz="0" w:space="0" w:color="auto"/>
        <w:right w:val="none" w:sz="0" w:space="0" w:color="auto"/>
      </w:divBdr>
    </w:div>
    <w:div w:id="216430068">
      <w:bodyDiv w:val="1"/>
      <w:marLeft w:val="0"/>
      <w:marRight w:val="0"/>
      <w:marTop w:val="0"/>
      <w:marBottom w:val="0"/>
      <w:divBdr>
        <w:top w:val="none" w:sz="0" w:space="0" w:color="auto"/>
        <w:left w:val="none" w:sz="0" w:space="0" w:color="auto"/>
        <w:bottom w:val="none" w:sz="0" w:space="0" w:color="auto"/>
        <w:right w:val="none" w:sz="0" w:space="0" w:color="auto"/>
      </w:divBdr>
    </w:div>
    <w:div w:id="269433236">
      <w:bodyDiv w:val="1"/>
      <w:marLeft w:val="0"/>
      <w:marRight w:val="0"/>
      <w:marTop w:val="0"/>
      <w:marBottom w:val="0"/>
      <w:divBdr>
        <w:top w:val="none" w:sz="0" w:space="0" w:color="auto"/>
        <w:left w:val="none" w:sz="0" w:space="0" w:color="auto"/>
        <w:bottom w:val="none" w:sz="0" w:space="0" w:color="auto"/>
        <w:right w:val="none" w:sz="0" w:space="0" w:color="auto"/>
      </w:divBdr>
      <w:divsChild>
        <w:div w:id="1503934038">
          <w:marLeft w:val="0"/>
          <w:marRight w:val="0"/>
          <w:marTop w:val="0"/>
          <w:marBottom w:val="0"/>
          <w:divBdr>
            <w:top w:val="none" w:sz="0" w:space="0" w:color="auto"/>
            <w:left w:val="none" w:sz="0" w:space="0" w:color="auto"/>
            <w:bottom w:val="none" w:sz="0" w:space="0" w:color="auto"/>
            <w:right w:val="none" w:sz="0" w:space="0" w:color="auto"/>
          </w:divBdr>
          <w:divsChild>
            <w:div w:id="1149790741">
              <w:marLeft w:val="0"/>
              <w:marRight w:val="0"/>
              <w:marTop w:val="0"/>
              <w:marBottom w:val="0"/>
              <w:divBdr>
                <w:top w:val="none" w:sz="0" w:space="0" w:color="auto"/>
                <w:left w:val="none" w:sz="0" w:space="0" w:color="auto"/>
                <w:bottom w:val="none" w:sz="0" w:space="0" w:color="auto"/>
                <w:right w:val="none" w:sz="0" w:space="0" w:color="auto"/>
              </w:divBdr>
              <w:divsChild>
                <w:div w:id="12964148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72834425">
      <w:bodyDiv w:val="1"/>
      <w:marLeft w:val="0"/>
      <w:marRight w:val="0"/>
      <w:marTop w:val="0"/>
      <w:marBottom w:val="0"/>
      <w:divBdr>
        <w:top w:val="none" w:sz="0" w:space="0" w:color="auto"/>
        <w:left w:val="none" w:sz="0" w:space="0" w:color="auto"/>
        <w:bottom w:val="none" w:sz="0" w:space="0" w:color="auto"/>
        <w:right w:val="none" w:sz="0" w:space="0" w:color="auto"/>
      </w:divBdr>
      <w:divsChild>
        <w:div w:id="1980064638">
          <w:marLeft w:val="0"/>
          <w:marRight w:val="0"/>
          <w:marTop w:val="0"/>
          <w:marBottom w:val="0"/>
          <w:divBdr>
            <w:top w:val="none" w:sz="0" w:space="0" w:color="auto"/>
            <w:left w:val="none" w:sz="0" w:space="0" w:color="auto"/>
            <w:bottom w:val="none" w:sz="0" w:space="0" w:color="auto"/>
            <w:right w:val="none" w:sz="0" w:space="0" w:color="auto"/>
          </w:divBdr>
          <w:divsChild>
            <w:div w:id="120009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93904">
      <w:bodyDiv w:val="1"/>
      <w:marLeft w:val="0"/>
      <w:marRight w:val="0"/>
      <w:marTop w:val="0"/>
      <w:marBottom w:val="0"/>
      <w:divBdr>
        <w:top w:val="none" w:sz="0" w:space="0" w:color="auto"/>
        <w:left w:val="none" w:sz="0" w:space="0" w:color="auto"/>
        <w:bottom w:val="none" w:sz="0" w:space="0" w:color="auto"/>
        <w:right w:val="none" w:sz="0" w:space="0" w:color="auto"/>
      </w:divBdr>
      <w:divsChild>
        <w:div w:id="1395202797">
          <w:marLeft w:val="0"/>
          <w:marRight w:val="0"/>
          <w:marTop w:val="0"/>
          <w:marBottom w:val="0"/>
          <w:divBdr>
            <w:top w:val="none" w:sz="0" w:space="0" w:color="auto"/>
            <w:left w:val="none" w:sz="0" w:space="0" w:color="auto"/>
            <w:bottom w:val="none" w:sz="0" w:space="0" w:color="auto"/>
            <w:right w:val="none" w:sz="0" w:space="0" w:color="auto"/>
          </w:divBdr>
        </w:div>
      </w:divsChild>
    </w:div>
    <w:div w:id="290868589">
      <w:bodyDiv w:val="1"/>
      <w:marLeft w:val="0"/>
      <w:marRight w:val="0"/>
      <w:marTop w:val="0"/>
      <w:marBottom w:val="0"/>
      <w:divBdr>
        <w:top w:val="none" w:sz="0" w:space="0" w:color="auto"/>
        <w:left w:val="none" w:sz="0" w:space="0" w:color="auto"/>
        <w:bottom w:val="none" w:sz="0" w:space="0" w:color="auto"/>
        <w:right w:val="none" w:sz="0" w:space="0" w:color="auto"/>
      </w:divBdr>
    </w:div>
    <w:div w:id="331492095">
      <w:bodyDiv w:val="1"/>
      <w:marLeft w:val="0"/>
      <w:marRight w:val="0"/>
      <w:marTop w:val="0"/>
      <w:marBottom w:val="0"/>
      <w:divBdr>
        <w:top w:val="none" w:sz="0" w:space="0" w:color="auto"/>
        <w:left w:val="none" w:sz="0" w:space="0" w:color="auto"/>
        <w:bottom w:val="none" w:sz="0" w:space="0" w:color="auto"/>
        <w:right w:val="none" w:sz="0" w:space="0" w:color="auto"/>
      </w:divBdr>
    </w:div>
    <w:div w:id="394668193">
      <w:bodyDiv w:val="1"/>
      <w:marLeft w:val="0"/>
      <w:marRight w:val="0"/>
      <w:marTop w:val="0"/>
      <w:marBottom w:val="0"/>
      <w:divBdr>
        <w:top w:val="none" w:sz="0" w:space="0" w:color="auto"/>
        <w:left w:val="none" w:sz="0" w:space="0" w:color="auto"/>
        <w:bottom w:val="none" w:sz="0" w:space="0" w:color="auto"/>
        <w:right w:val="none" w:sz="0" w:space="0" w:color="auto"/>
      </w:divBdr>
    </w:div>
    <w:div w:id="411509826">
      <w:bodyDiv w:val="1"/>
      <w:marLeft w:val="0"/>
      <w:marRight w:val="0"/>
      <w:marTop w:val="0"/>
      <w:marBottom w:val="0"/>
      <w:divBdr>
        <w:top w:val="none" w:sz="0" w:space="0" w:color="auto"/>
        <w:left w:val="none" w:sz="0" w:space="0" w:color="auto"/>
        <w:bottom w:val="none" w:sz="0" w:space="0" w:color="auto"/>
        <w:right w:val="none" w:sz="0" w:space="0" w:color="auto"/>
      </w:divBdr>
    </w:div>
    <w:div w:id="413168364">
      <w:bodyDiv w:val="1"/>
      <w:marLeft w:val="0"/>
      <w:marRight w:val="0"/>
      <w:marTop w:val="0"/>
      <w:marBottom w:val="0"/>
      <w:divBdr>
        <w:top w:val="none" w:sz="0" w:space="0" w:color="auto"/>
        <w:left w:val="none" w:sz="0" w:space="0" w:color="auto"/>
        <w:bottom w:val="none" w:sz="0" w:space="0" w:color="auto"/>
        <w:right w:val="none" w:sz="0" w:space="0" w:color="auto"/>
      </w:divBdr>
    </w:div>
    <w:div w:id="430200335">
      <w:bodyDiv w:val="1"/>
      <w:marLeft w:val="0"/>
      <w:marRight w:val="0"/>
      <w:marTop w:val="0"/>
      <w:marBottom w:val="0"/>
      <w:divBdr>
        <w:top w:val="none" w:sz="0" w:space="0" w:color="auto"/>
        <w:left w:val="none" w:sz="0" w:space="0" w:color="auto"/>
        <w:bottom w:val="none" w:sz="0" w:space="0" w:color="auto"/>
        <w:right w:val="none" w:sz="0" w:space="0" w:color="auto"/>
      </w:divBdr>
    </w:div>
    <w:div w:id="513033722">
      <w:bodyDiv w:val="1"/>
      <w:marLeft w:val="0"/>
      <w:marRight w:val="0"/>
      <w:marTop w:val="0"/>
      <w:marBottom w:val="0"/>
      <w:divBdr>
        <w:top w:val="none" w:sz="0" w:space="0" w:color="auto"/>
        <w:left w:val="none" w:sz="0" w:space="0" w:color="auto"/>
        <w:bottom w:val="none" w:sz="0" w:space="0" w:color="auto"/>
        <w:right w:val="none" w:sz="0" w:space="0" w:color="auto"/>
      </w:divBdr>
    </w:div>
    <w:div w:id="539317858">
      <w:bodyDiv w:val="1"/>
      <w:marLeft w:val="0"/>
      <w:marRight w:val="0"/>
      <w:marTop w:val="0"/>
      <w:marBottom w:val="0"/>
      <w:divBdr>
        <w:top w:val="none" w:sz="0" w:space="0" w:color="auto"/>
        <w:left w:val="none" w:sz="0" w:space="0" w:color="auto"/>
        <w:bottom w:val="none" w:sz="0" w:space="0" w:color="auto"/>
        <w:right w:val="none" w:sz="0" w:space="0" w:color="auto"/>
      </w:divBdr>
    </w:div>
    <w:div w:id="554047516">
      <w:bodyDiv w:val="1"/>
      <w:marLeft w:val="0"/>
      <w:marRight w:val="0"/>
      <w:marTop w:val="0"/>
      <w:marBottom w:val="0"/>
      <w:divBdr>
        <w:top w:val="none" w:sz="0" w:space="0" w:color="auto"/>
        <w:left w:val="none" w:sz="0" w:space="0" w:color="auto"/>
        <w:bottom w:val="none" w:sz="0" w:space="0" w:color="auto"/>
        <w:right w:val="none" w:sz="0" w:space="0" w:color="auto"/>
      </w:divBdr>
    </w:div>
    <w:div w:id="586421450">
      <w:bodyDiv w:val="1"/>
      <w:marLeft w:val="0"/>
      <w:marRight w:val="0"/>
      <w:marTop w:val="0"/>
      <w:marBottom w:val="0"/>
      <w:divBdr>
        <w:top w:val="none" w:sz="0" w:space="0" w:color="auto"/>
        <w:left w:val="none" w:sz="0" w:space="0" w:color="auto"/>
        <w:bottom w:val="none" w:sz="0" w:space="0" w:color="auto"/>
        <w:right w:val="none" w:sz="0" w:space="0" w:color="auto"/>
      </w:divBdr>
    </w:div>
    <w:div w:id="606229767">
      <w:bodyDiv w:val="1"/>
      <w:marLeft w:val="0"/>
      <w:marRight w:val="0"/>
      <w:marTop w:val="0"/>
      <w:marBottom w:val="0"/>
      <w:divBdr>
        <w:top w:val="none" w:sz="0" w:space="0" w:color="auto"/>
        <w:left w:val="none" w:sz="0" w:space="0" w:color="auto"/>
        <w:bottom w:val="none" w:sz="0" w:space="0" w:color="auto"/>
        <w:right w:val="none" w:sz="0" w:space="0" w:color="auto"/>
      </w:divBdr>
    </w:div>
    <w:div w:id="607352515">
      <w:bodyDiv w:val="1"/>
      <w:marLeft w:val="0"/>
      <w:marRight w:val="0"/>
      <w:marTop w:val="0"/>
      <w:marBottom w:val="0"/>
      <w:divBdr>
        <w:top w:val="none" w:sz="0" w:space="0" w:color="auto"/>
        <w:left w:val="none" w:sz="0" w:space="0" w:color="auto"/>
        <w:bottom w:val="none" w:sz="0" w:space="0" w:color="auto"/>
        <w:right w:val="none" w:sz="0" w:space="0" w:color="auto"/>
      </w:divBdr>
    </w:div>
    <w:div w:id="621349030">
      <w:bodyDiv w:val="1"/>
      <w:marLeft w:val="0"/>
      <w:marRight w:val="0"/>
      <w:marTop w:val="0"/>
      <w:marBottom w:val="0"/>
      <w:divBdr>
        <w:top w:val="none" w:sz="0" w:space="0" w:color="auto"/>
        <w:left w:val="none" w:sz="0" w:space="0" w:color="auto"/>
        <w:bottom w:val="none" w:sz="0" w:space="0" w:color="auto"/>
        <w:right w:val="none" w:sz="0" w:space="0" w:color="auto"/>
      </w:divBdr>
    </w:div>
    <w:div w:id="630016456">
      <w:bodyDiv w:val="1"/>
      <w:marLeft w:val="0"/>
      <w:marRight w:val="0"/>
      <w:marTop w:val="0"/>
      <w:marBottom w:val="0"/>
      <w:divBdr>
        <w:top w:val="none" w:sz="0" w:space="0" w:color="auto"/>
        <w:left w:val="none" w:sz="0" w:space="0" w:color="auto"/>
        <w:bottom w:val="none" w:sz="0" w:space="0" w:color="auto"/>
        <w:right w:val="none" w:sz="0" w:space="0" w:color="auto"/>
      </w:divBdr>
      <w:divsChild>
        <w:div w:id="1233855925">
          <w:marLeft w:val="0"/>
          <w:marRight w:val="0"/>
          <w:marTop w:val="0"/>
          <w:marBottom w:val="0"/>
          <w:divBdr>
            <w:top w:val="none" w:sz="0" w:space="0" w:color="auto"/>
            <w:left w:val="none" w:sz="0" w:space="0" w:color="auto"/>
            <w:bottom w:val="none" w:sz="0" w:space="0" w:color="auto"/>
            <w:right w:val="none" w:sz="0" w:space="0" w:color="auto"/>
          </w:divBdr>
          <w:divsChild>
            <w:div w:id="1461804090">
              <w:marLeft w:val="0"/>
              <w:marRight w:val="0"/>
              <w:marTop w:val="0"/>
              <w:marBottom w:val="0"/>
              <w:divBdr>
                <w:top w:val="none" w:sz="0" w:space="0" w:color="auto"/>
                <w:left w:val="none" w:sz="0" w:space="0" w:color="auto"/>
                <w:bottom w:val="none" w:sz="0" w:space="0" w:color="auto"/>
                <w:right w:val="none" w:sz="0" w:space="0" w:color="auto"/>
              </w:divBdr>
              <w:divsChild>
                <w:div w:id="23038487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643395676">
      <w:bodyDiv w:val="1"/>
      <w:marLeft w:val="0"/>
      <w:marRight w:val="0"/>
      <w:marTop w:val="0"/>
      <w:marBottom w:val="0"/>
      <w:divBdr>
        <w:top w:val="none" w:sz="0" w:space="0" w:color="auto"/>
        <w:left w:val="none" w:sz="0" w:space="0" w:color="auto"/>
        <w:bottom w:val="none" w:sz="0" w:space="0" w:color="auto"/>
        <w:right w:val="none" w:sz="0" w:space="0" w:color="auto"/>
      </w:divBdr>
      <w:divsChild>
        <w:div w:id="2058429900">
          <w:marLeft w:val="0"/>
          <w:marRight w:val="0"/>
          <w:marTop w:val="0"/>
          <w:marBottom w:val="0"/>
          <w:divBdr>
            <w:top w:val="none" w:sz="0" w:space="0" w:color="auto"/>
            <w:left w:val="none" w:sz="0" w:space="0" w:color="auto"/>
            <w:bottom w:val="none" w:sz="0" w:space="0" w:color="auto"/>
            <w:right w:val="none" w:sz="0" w:space="0" w:color="auto"/>
          </w:divBdr>
          <w:divsChild>
            <w:div w:id="173057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973174">
      <w:bodyDiv w:val="1"/>
      <w:marLeft w:val="0"/>
      <w:marRight w:val="0"/>
      <w:marTop w:val="0"/>
      <w:marBottom w:val="0"/>
      <w:divBdr>
        <w:top w:val="none" w:sz="0" w:space="0" w:color="auto"/>
        <w:left w:val="none" w:sz="0" w:space="0" w:color="auto"/>
        <w:bottom w:val="none" w:sz="0" w:space="0" w:color="auto"/>
        <w:right w:val="none" w:sz="0" w:space="0" w:color="auto"/>
      </w:divBdr>
    </w:div>
    <w:div w:id="758907562">
      <w:bodyDiv w:val="1"/>
      <w:marLeft w:val="0"/>
      <w:marRight w:val="0"/>
      <w:marTop w:val="0"/>
      <w:marBottom w:val="0"/>
      <w:divBdr>
        <w:top w:val="none" w:sz="0" w:space="0" w:color="auto"/>
        <w:left w:val="none" w:sz="0" w:space="0" w:color="auto"/>
        <w:bottom w:val="none" w:sz="0" w:space="0" w:color="auto"/>
        <w:right w:val="none" w:sz="0" w:space="0" w:color="auto"/>
      </w:divBdr>
      <w:divsChild>
        <w:div w:id="901868032">
          <w:marLeft w:val="0"/>
          <w:marRight w:val="0"/>
          <w:marTop w:val="0"/>
          <w:marBottom w:val="0"/>
          <w:divBdr>
            <w:top w:val="none" w:sz="0" w:space="0" w:color="auto"/>
            <w:left w:val="none" w:sz="0" w:space="0" w:color="auto"/>
            <w:bottom w:val="none" w:sz="0" w:space="0" w:color="auto"/>
            <w:right w:val="none" w:sz="0" w:space="0" w:color="auto"/>
          </w:divBdr>
          <w:divsChild>
            <w:div w:id="1159149767">
              <w:marLeft w:val="0"/>
              <w:marRight w:val="0"/>
              <w:marTop w:val="0"/>
              <w:marBottom w:val="0"/>
              <w:divBdr>
                <w:top w:val="none" w:sz="0" w:space="0" w:color="auto"/>
                <w:left w:val="none" w:sz="0" w:space="0" w:color="auto"/>
                <w:bottom w:val="none" w:sz="0" w:space="0" w:color="auto"/>
                <w:right w:val="none" w:sz="0" w:space="0" w:color="auto"/>
              </w:divBdr>
            </w:div>
            <w:div w:id="1365181180">
              <w:marLeft w:val="0"/>
              <w:marRight w:val="0"/>
              <w:marTop w:val="0"/>
              <w:marBottom w:val="0"/>
              <w:divBdr>
                <w:top w:val="none" w:sz="0" w:space="0" w:color="auto"/>
                <w:left w:val="none" w:sz="0" w:space="0" w:color="auto"/>
                <w:bottom w:val="none" w:sz="0" w:space="0" w:color="auto"/>
                <w:right w:val="none" w:sz="0" w:space="0" w:color="auto"/>
              </w:divBdr>
            </w:div>
            <w:div w:id="30960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787">
      <w:bodyDiv w:val="1"/>
      <w:marLeft w:val="0"/>
      <w:marRight w:val="0"/>
      <w:marTop w:val="0"/>
      <w:marBottom w:val="0"/>
      <w:divBdr>
        <w:top w:val="none" w:sz="0" w:space="0" w:color="auto"/>
        <w:left w:val="none" w:sz="0" w:space="0" w:color="auto"/>
        <w:bottom w:val="none" w:sz="0" w:space="0" w:color="auto"/>
        <w:right w:val="none" w:sz="0" w:space="0" w:color="auto"/>
      </w:divBdr>
    </w:div>
    <w:div w:id="785462344">
      <w:bodyDiv w:val="1"/>
      <w:marLeft w:val="0"/>
      <w:marRight w:val="0"/>
      <w:marTop w:val="0"/>
      <w:marBottom w:val="0"/>
      <w:divBdr>
        <w:top w:val="none" w:sz="0" w:space="0" w:color="auto"/>
        <w:left w:val="none" w:sz="0" w:space="0" w:color="auto"/>
        <w:bottom w:val="none" w:sz="0" w:space="0" w:color="auto"/>
        <w:right w:val="none" w:sz="0" w:space="0" w:color="auto"/>
      </w:divBdr>
    </w:div>
    <w:div w:id="788082758">
      <w:bodyDiv w:val="1"/>
      <w:marLeft w:val="0"/>
      <w:marRight w:val="0"/>
      <w:marTop w:val="0"/>
      <w:marBottom w:val="0"/>
      <w:divBdr>
        <w:top w:val="none" w:sz="0" w:space="0" w:color="auto"/>
        <w:left w:val="none" w:sz="0" w:space="0" w:color="auto"/>
        <w:bottom w:val="none" w:sz="0" w:space="0" w:color="auto"/>
        <w:right w:val="none" w:sz="0" w:space="0" w:color="auto"/>
      </w:divBdr>
    </w:div>
    <w:div w:id="802502609">
      <w:bodyDiv w:val="1"/>
      <w:marLeft w:val="0"/>
      <w:marRight w:val="0"/>
      <w:marTop w:val="0"/>
      <w:marBottom w:val="0"/>
      <w:divBdr>
        <w:top w:val="none" w:sz="0" w:space="0" w:color="auto"/>
        <w:left w:val="none" w:sz="0" w:space="0" w:color="auto"/>
        <w:bottom w:val="none" w:sz="0" w:space="0" w:color="auto"/>
        <w:right w:val="none" w:sz="0" w:space="0" w:color="auto"/>
      </w:divBdr>
    </w:div>
    <w:div w:id="868294951">
      <w:bodyDiv w:val="1"/>
      <w:marLeft w:val="0"/>
      <w:marRight w:val="0"/>
      <w:marTop w:val="0"/>
      <w:marBottom w:val="0"/>
      <w:divBdr>
        <w:top w:val="none" w:sz="0" w:space="0" w:color="auto"/>
        <w:left w:val="none" w:sz="0" w:space="0" w:color="auto"/>
        <w:bottom w:val="none" w:sz="0" w:space="0" w:color="auto"/>
        <w:right w:val="none" w:sz="0" w:space="0" w:color="auto"/>
      </w:divBdr>
    </w:div>
    <w:div w:id="953750535">
      <w:bodyDiv w:val="1"/>
      <w:marLeft w:val="0"/>
      <w:marRight w:val="0"/>
      <w:marTop w:val="0"/>
      <w:marBottom w:val="0"/>
      <w:divBdr>
        <w:top w:val="none" w:sz="0" w:space="0" w:color="auto"/>
        <w:left w:val="none" w:sz="0" w:space="0" w:color="auto"/>
        <w:bottom w:val="none" w:sz="0" w:space="0" w:color="auto"/>
        <w:right w:val="none" w:sz="0" w:space="0" w:color="auto"/>
      </w:divBdr>
    </w:div>
    <w:div w:id="956639288">
      <w:bodyDiv w:val="1"/>
      <w:marLeft w:val="0"/>
      <w:marRight w:val="0"/>
      <w:marTop w:val="0"/>
      <w:marBottom w:val="0"/>
      <w:divBdr>
        <w:top w:val="none" w:sz="0" w:space="0" w:color="auto"/>
        <w:left w:val="none" w:sz="0" w:space="0" w:color="auto"/>
        <w:bottom w:val="none" w:sz="0" w:space="0" w:color="auto"/>
        <w:right w:val="none" w:sz="0" w:space="0" w:color="auto"/>
      </w:divBdr>
    </w:div>
    <w:div w:id="985552974">
      <w:bodyDiv w:val="1"/>
      <w:marLeft w:val="0"/>
      <w:marRight w:val="0"/>
      <w:marTop w:val="0"/>
      <w:marBottom w:val="0"/>
      <w:divBdr>
        <w:top w:val="none" w:sz="0" w:space="0" w:color="auto"/>
        <w:left w:val="none" w:sz="0" w:space="0" w:color="auto"/>
        <w:bottom w:val="none" w:sz="0" w:space="0" w:color="auto"/>
        <w:right w:val="none" w:sz="0" w:space="0" w:color="auto"/>
      </w:divBdr>
    </w:div>
    <w:div w:id="992955282">
      <w:bodyDiv w:val="1"/>
      <w:marLeft w:val="0"/>
      <w:marRight w:val="0"/>
      <w:marTop w:val="0"/>
      <w:marBottom w:val="0"/>
      <w:divBdr>
        <w:top w:val="none" w:sz="0" w:space="0" w:color="auto"/>
        <w:left w:val="none" w:sz="0" w:space="0" w:color="auto"/>
        <w:bottom w:val="none" w:sz="0" w:space="0" w:color="auto"/>
        <w:right w:val="none" w:sz="0" w:space="0" w:color="auto"/>
      </w:divBdr>
    </w:div>
    <w:div w:id="998313934">
      <w:bodyDiv w:val="1"/>
      <w:marLeft w:val="0"/>
      <w:marRight w:val="0"/>
      <w:marTop w:val="0"/>
      <w:marBottom w:val="0"/>
      <w:divBdr>
        <w:top w:val="none" w:sz="0" w:space="0" w:color="auto"/>
        <w:left w:val="none" w:sz="0" w:space="0" w:color="auto"/>
        <w:bottom w:val="none" w:sz="0" w:space="0" w:color="auto"/>
        <w:right w:val="none" w:sz="0" w:space="0" w:color="auto"/>
      </w:divBdr>
    </w:div>
    <w:div w:id="1145001351">
      <w:bodyDiv w:val="1"/>
      <w:marLeft w:val="0"/>
      <w:marRight w:val="0"/>
      <w:marTop w:val="0"/>
      <w:marBottom w:val="0"/>
      <w:divBdr>
        <w:top w:val="none" w:sz="0" w:space="0" w:color="auto"/>
        <w:left w:val="none" w:sz="0" w:space="0" w:color="auto"/>
        <w:bottom w:val="none" w:sz="0" w:space="0" w:color="auto"/>
        <w:right w:val="none" w:sz="0" w:space="0" w:color="auto"/>
      </w:divBdr>
    </w:div>
    <w:div w:id="1163470592">
      <w:bodyDiv w:val="1"/>
      <w:marLeft w:val="0"/>
      <w:marRight w:val="0"/>
      <w:marTop w:val="0"/>
      <w:marBottom w:val="0"/>
      <w:divBdr>
        <w:top w:val="none" w:sz="0" w:space="0" w:color="auto"/>
        <w:left w:val="none" w:sz="0" w:space="0" w:color="auto"/>
        <w:bottom w:val="none" w:sz="0" w:space="0" w:color="auto"/>
        <w:right w:val="none" w:sz="0" w:space="0" w:color="auto"/>
      </w:divBdr>
    </w:div>
    <w:div w:id="1190877550">
      <w:bodyDiv w:val="1"/>
      <w:marLeft w:val="0"/>
      <w:marRight w:val="0"/>
      <w:marTop w:val="0"/>
      <w:marBottom w:val="0"/>
      <w:divBdr>
        <w:top w:val="none" w:sz="0" w:space="0" w:color="auto"/>
        <w:left w:val="none" w:sz="0" w:space="0" w:color="auto"/>
        <w:bottom w:val="none" w:sz="0" w:space="0" w:color="auto"/>
        <w:right w:val="none" w:sz="0" w:space="0" w:color="auto"/>
      </w:divBdr>
    </w:div>
    <w:div w:id="1191525522">
      <w:bodyDiv w:val="1"/>
      <w:marLeft w:val="0"/>
      <w:marRight w:val="0"/>
      <w:marTop w:val="0"/>
      <w:marBottom w:val="0"/>
      <w:divBdr>
        <w:top w:val="none" w:sz="0" w:space="0" w:color="auto"/>
        <w:left w:val="none" w:sz="0" w:space="0" w:color="auto"/>
        <w:bottom w:val="none" w:sz="0" w:space="0" w:color="auto"/>
        <w:right w:val="none" w:sz="0" w:space="0" w:color="auto"/>
      </w:divBdr>
    </w:div>
    <w:div w:id="1199584423">
      <w:bodyDiv w:val="1"/>
      <w:marLeft w:val="0"/>
      <w:marRight w:val="0"/>
      <w:marTop w:val="0"/>
      <w:marBottom w:val="0"/>
      <w:divBdr>
        <w:top w:val="none" w:sz="0" w:space="0" w:color="auto"/>
        <w:left w:val="none" w:sz="0" w:space="0" w:color="auto"/>
        <w:bottom w:val="none" w:sz="0" w:space="0" w:color="auto"/>
        <w:right w:val="none" w:sz="0" w:space="0" w:color="auto"/>
      </w:divBdr>
    </w:div>
    <w:div w:id="1205212383">
      <w:bodyDiv w:val="1"/>
      <w:marLeft w:val="0"/>
      <w:marRight w:val="0"/>
      <w:marTop w:val="0"/>
      <w:marBottom w:val="0"/>
      <w:divBdr>
        <w:top w:val="none" w:sz="0" w:space="0" w:color="auto"/>
        <w:left w:val="none" w:sz="0" w:space="0" w:color="auto"/>
        <w:bottom w:val="none" w:sz="0" w:space="0" w:color="auto"/>
        <w:right w:val="none" w:sz="0" w:space="0" w:color="auto"/>
      </w:divBdr>
    </w:div>
    <w:div w:id="1244754858">
      <w:bodyDiv w:val="1"/>
      <w:marLeft w:val="0"/>
      <w:marRight w:val="0"/>
      <w:marTop w:val="0"/>
      <w:marBottom w:val="0"/>
      <w:divBdr>
        <w:top w:val="none" w:sz="0" w:space="0" w:color="auto"/>
        <w:left w:val="none" w:sz="0" w:space="0" w:color="auto"/>
        <w:bottom w:val="none" w:sz="0" w:space="0" w:color="auto"/>
        <w:right w:val="none" w:sz="0" w:space="0" w:color="auto"/>
      </w:divBdr>
    </w:div>
    <w:div w:id="1255280843">
      <w:bodyDiv w:val="1"/>
      <w:marLeft w:val="0"/>
      <w:marRight w:val="0"/>
      <w:marTop w:val="0"/>
      <w:marBottom w:val="0"/>
      <w:divBdr>
        <w:top w:val="none" w:sz="0" w:space="0" w:color="auto"/>
        <w:left w:val="none" w:sz="0" w:space="0" w:color="auto"/>
        <w:bottom w:val="none" w:sz="0" w:space="0" w:color="auto"/>
        <w:right w:val="none" w:sz="0" w:space="0" w:color="auto"/>
      </w:divBdr>
    </w:div>
    <w:div w:id="1265266120">
      <w:bodyDiv w:val="1"/>
      <w:marLeft w:val="0"/>
      <w:marRight w:val="0"/>
      <w:marTop w:val="0"/>
      <w:marBottom w:val="0"/>
      <w:divBdr>
        <w:top w:val="none" w:sz="0" w:space="0" w:color="auto"/>
        <w:left w:val="none" w:sz="0" w:space="0" w:color="auto"/>
        <w:bottom w:val="none" w:sz="0" w:space="0" w:color="auto"/>
        <w:right w:val="none" w:sz="0" w:space="0" w:color="auto"/>
      </w:divBdr>
    </w:div>
    <w:div w:id="1269435061">
      <w:bodyDiv w:val="1"/>
      <w:marLeft w:val="0"/>
      <w:marRight w:val="0"/>
      <w:marTop w:val="0"/>
      <w:marBottom w:val="0"/>
      <w:divBdr>
        <w:top w:val="none" w:sz="0" w:space="0" w:color="auto"/>
        <w:left w:val="none" w:sz="0" w:space="0" w:color="auto"/>
        <w:bottom w:val="none" w:sz="0" w:space="0" w:color="auto"/>
        <w:right w:val="none" w:sz="0" w:space="0" w:color="auto"/>
      </w:divBdr>
    </w:div>
    <w:div w:id="1274628766">
      <w:bodyDiv w:val="1"/>
      <w:marLeft w:val="0"/>
      <w:marRight w:val="0"/>
      <w:marTop w:val="0"/>
      <w:marBottom w:val="0"/>
      <w:divBdr>
        <w:top w:val="none" w:sz="0" w:space="0" w:color="auto"/>
        <w:left w:val="none" w:sz="0" w:space="0" w:color="auto"/>
        <w:bottom w:val="none" w:sz="0" w:space="0" w:color="auto"/>
        <w:right w:val="none" w:sz="0" w:space="0" w:color="auto"/>
      </w:divBdr>
      <w:divsChild>
        <w:div w:id="777993069">
          <w:marLeft w:val="0"/>
          <w:marRight w:val="0"/>
          <w:marTop w:val="0"/>
          <w:marBottom w:val="0"/>
          <w:divBdr>
            <w:top w:val="none" w:sz="0" w:space="0" w:color="auto"/>
            <w:left w:val="none" w:sz="0" w:space="0" w:color="auto"/>
            <w:bottom w:val="none" w:sz="0" w:space="0" w:color="auto"/>
            <w:right w:val="none" w:sz="0" w:space="0" w:color="auto"/>
          </w:divBdr>
          <w:divsChild>
            <w:div w:id="1476217472">
              <w:marLeft w:val="0"/>
              <w:marRight w:val="0"/>
              <w:marTop w:val="0"/>
              <w:marBottom w:val="0"/>
              <w:divBdr>
                <w:top w:val="none" w:sz="0" w:space="0" w:color="auto"/>
                <w:left w:val="none" w:sz="0" w:space="0" w:color="auto"/>
                <w:bottom w:val="none" w:sz="0" w:space="0" w:color="auto"/>
                <w:right w:val="none" w:sz="0" w:space="0" w:color="auto"/>
              </w:divBdr>
            </w:div>
            <w:div w:id="890729370">
              <w:marLeft w:val="0"/>
              <w:marRight w:val="0"/>
              <w:marTop w:val="0"/>
              <w:marBottom w:val="0"/>
              <w:divBdr>
                <w:top w:val="none" w:sz="0" w:space="0" w:color="auto"/>
                <w:left w:val="none" w:sz="0" w:space="0" w:color="auto"/>
                <w:bottom w:val="none" w:sz="0" w:space="0" w:color="auto"/>
                <w:right w:val="none" w:sz="0" w:space="0" w:color="auto"/>
              </w:divBdr>
            </w:div>
            <w:div w:id="201749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01991">
      <w:bodyDiv w:val="1"/>
      <w:marLeft w:val="0"/>
      <w:marRight w:val="0"/>
      <w:marTop w:val="0"/>
      <w:marBottom w:val="0"/>
      <w:divBdr>
        <w:top w:val="none" w:sz="0" w:space="0" w:color="auto"/>
        <w:left w:val="none" w:sz="0" w:space="0" w:color="auto"/>
        <w:bottom w:val="none" w:sz="0" w:space="0" w:color="auto"/>
        <w:right w:val="none" w:sz="0" w:space="0" w:color="auto"/>
      </w:divBdr>
    </w:div>
    <w:div w:id="1349259475">
      <w:bodyDiv w:val="1"/>
      <w:marLeft w:val="0"/>
      <w:marRight w:val="0"/>
      <w:marTop w:val="0"/>
      <w:marBottom w:val="0"/>
      <w:divBdr>
        <w:top w:val="none" w:sz="0" w:space="0" w:color="auto"/>
        <w:left w:val="none" w:sz="0" w:space="0" w:color="auto"/>
        <w:bottom w:val="none" w:sz="0" w:space="0" w:color="auto"/>
        <w:right w:val="none" w:sz="0" w:space="0" w:color="auto"/>
      </w:divBdr>
    </w:div>
    <w:div w:id="1392732523">
      <w:bodyDiv w:val="1"/>
      <w:marLeft w:val="0"/>
      <w:marRight w:val="0"/>
      <w:marTop w:val="0"/>
      <w:marBottom w:val="0"/>
      <w:divBdr>
        <w:top w:val="none" w:sz="0" w:space="0" w:color="auto"/>
        <w:left w:val="none" w:sz="0" w:space="0" w:color="auto"/>
        <w:bottom w:val="none" w:sz="0" w:space="0" w:color="auto"/>
        <w:right w:val="none" w:sz="0" w:space="0" w:color="auto"/>
      </w:divBdr>
    </w:div>
    <w:div w:id="1406101423">
      <w:bodyDiv w:val="1"/>
      <w:marLeft w:val="0"/>
      <w:marRight w:val="0"/>
      <w:marTop w:val="0"/>
      <w:marBottom w:val="0"/>
      <w:divBdr>
        <w:top w:val="none" w:sz="0" w:space="0" w:color="auto"/>
        <w:left w:val="none" w:sz="0" w:space="0" w:color="auto"/>
        <w:bottom w:val="none" w:sz="0" w:space="0" w:color="auto"/>
        <w:right w:val="none" w:sz="0" w:space="0" w:color="auto"/>
      </w:divBdr>
    </w:div>
    <w:div w:id="1426030574">
      <w:bodyDiv w:val="1"/>
      <w:marLeft w:val="0"/>
      <w:marRight w:val="0"/>
      <w:marTop w:val="0"/>
      <w:marBottom w:val="0"/>
      <w:divBdr>
        <w:top w:val="none" w:sz="0" w:space="0" w:color="auto"/>
        <w:left w:val="none" w:sz="0" w:space="0" w:color="auto"/>
        <w:bottom w:val="none" w:sz="0" w:space="0" w:color="auto"/>
        <w:right w:val="none" w:sz="0" w:space="0" w:color="auto"/>
      </w:divBdr>
    </w:div>
    <w:div w:id="1430929967">
      <w:bodyDiv w:val="1"/>
      <w:marLeft w:val="0"/>
      <w:marRight w:val="0"/>
      <w:marTop w:val="0"/>
      <w:marBottom w:val="0"/>
      <w:divBdr>
        <w:top w:val="none" w:sz="0" w:space="0" w:color="auto"/>
        <w:left w:val="none" w:sz="0" w:space="0" w:color="auto"/>
        <w:bottom w:val="none" w:sz="0" w:space="0" w:color="auto"/>
        <w:right w:val="none" w:sz="0" w:space="0" w:color="auto"/>
      </w:divBdr>
      <w:divsChild>
        <w:div w:id="752164124">
          <w:marLeft w:val="0"/>
          <w:marRight w:val="0"/>
          <w:marTop w:val="0"/>
          <w:marBottom w:val="0"/>
          <w:divBdr>
            <w:top w:val="none" w:sz="0" w:space="0" w:color="auto"/>
            <w:left w:val="none" w:sz="0" w:space="0" w:color="auto"/>
            <w:bottom w:val="none" w:sz="0" w:space="0" w:color="auto"/>
            <w:right w:val="none" w:sz="0" w:space="0" w:color="auto"/>
          </w:divBdr>
          <w:divsChild>
            <w:div w:id="33850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632330">
      <w:bodyDiv w:val="1"/>
      <w:marLeft w:val="0"/>
      <w:marRight w:val="0"/>
      <w:marTop w:val="0"/>
      <w:marBottom w:val="0"/>
      <w:divBdr>
        <w:top w:val="none" w:sz="0" w:space="0" w:color="auto"/>
        <w:left w:val="none" w:sz="0" w:space="0" w:color="auto"/>
        <w:bottom w:val="none" w:sz="0" w:space="0" w:color="auto"/>
        <w:right w:val="none" w:sz="0" w:space="0" w:color="auto"/>
      </w:divBdr>
    </w:div>
    <w:div w:id="1482622819">
      <w:bodyDiv w:val="1"/>
      <w:marLeft w:val="0"/>
      <w:marRight w:val="0"/>
      <w:marTop w:val="0"/>
      <w:marBottom w:val="0"/>
      <w:divBdr>
        <w:top w:val="none" w:sz="0" w:space="0" w:color="auto"/>
        <w:left w:val="none" w:sz="0" w:space="0" w:color="auto"/>
        <w:bottom w:val="none" w:sz="0" w:space="0" w:color="auto"/>
        <w:right w:val="none" w:sz="0" w:space="0" w:color="auto"/>
      </w:divBdr>
    </w:div>
    <w:div w:id="1623031155">
      <w:bodyDiv w:val="1"/>
      <w:marLeft w:val="0"/>
      <w:marRight w:val="0"/>
      <w:marTop w:val="0"/>
      <w:marBottom w:val="0"/>
      <w:divBdr>
        <w:top w:val="none" w:sz="0" w:space="0" w:color="auto"/>
        <w:left w:val="none" w:sz="0" w:space="0" w:color="auto"/>
        <w:bottom w:val="none" w:sz="0" w:space="0" w:color="auto"/>
        <w:right w:val="none" w:sz="0" w:space="0" w:color="auto"/>
      </w:divBdr>
    </w:div>
    <w:div w:id="1716812165">
      <w:bodyDiv w:val="1"/>
      <w:marLeft w:val="0"/>
      <w:marRight w:val="0"/>
      <w:marTop w:val="0"/>
      <w:marBottom w:val="0"/>
      <w:divBdr>
        <w:top w:val="none" w:sz="0" w:space="0" w:color="auto"/>
        <w:left w:val="none" w:sz="0" w:space="0" w:color="auto"/>
        <w:bottom w:val="none" w:sz="0" w:space="0" w:color="auto"/>
        <w:right w:val="none" w:sz="0" w:space="0" w:color="auto"/>
      </w:divBdr>
    </w:div>
    <w:div w:id="1738555761">
      <w:bodyDiv w:val="1"/>
      <w:marLeft w:val="0"/>
      <w:marRight w:val="0"/>
      <w:marTop w:val="0"/>
      <w:marBottom w:val="0"/>
      <w:divBdr>
        <w:top w:val="none" w:sz="0" w:space="0" w:color="auto"/>
        <w:left w:val="none" w:sz="0" w:space="0" w:color="auto"/>
        <w:bottom w:val="none" w:sz="0" w:space="0" w:color="auto"/>
        <w:right w:val="none" w:sz="0" w:space="0" w:color="auto"/>
      </w:divBdr>
      <w:divsChild>
        <w:div w:id="1359693731">
          <w:marLeft w:val="0"/>
          <w:marRight w:val="0"/>
          <w:marTop w:val="0"/>
          <w:marBottom w:val="0"/>
          <w:divBdr>
            <w:top w:val="none" w:sz="0" w:space="0" w:color="auto"/>
            <w:left w:val="none" w:sz="0" w:space="0" w:color="auto"/>
            <w:bottom w:val="none" w:sz="0" w:space="0" w:color="auto"/>
            <w:right w:val="none" w:sz="0" w:space="0" w:color="auto"/>
          </w:divBdr>
          <w:divsChild>
            <w:div w:id="82420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01734">
      <w:bodyDiv w:val="1"/>
      <w:marLeft w:val="0"/>
      <w:marRight w:val="0"/>
      <w:marTop w:val="0"/>
      <w:marBottom w:val="0"/>
      <w:divBdr>
        <w:top w:val="none" w:sz="0" w:space="0" w:color="auto"/>
        <w:left w:val="none" w:sz="0" w:space="0" w:color="auto"/>
        <w:bottom w:val="none" w:sz="0" w:space="0" w:color="auto"/>
        <w:right w:val="none" w:sz="0" w:space="0" w:color="auto"/>
      </w:divBdr>
    </w:div>
    <w:div w:id="1749686929">
      <w:bodyDiv w:val="1"/>
      <w:marLeft w:val="0"/>
      <w:marRight w:val="0"/>
      <w:marTop w:val="0"/>
      <w:marBottom w:val="0"/>
      <w:divBdr>
        <w:top w:val="none" w:sz="0" w:space="0" w:color="auto"/>
        <w:left w:val="none" w:sz="0" w:space="0" w:color="auto"/>
        <w:bottom w:val="none" w:sz="0" w:space="0" w:color="auto"/>
        <w:right w:val="none" w:sz="0" w:space="0" w:color="auto"/>
      </w:divBdr>
    </w:div>
    <w:div w:id="1857696550">
      <w:bodyDiv w:val="1"/>
      <w:marLeft w:val="0"/>
      <w:marRight w:val="0"/>
      <w:marTop w:val="0"/>
      <w:marBottom w:val="0"/>
      <w:divBdr>
        <w:top w:val="none" w:sz="0" w:space="0" w:color="auto"/>
        <w:left w:val="none" w:sz="0" w:space="0" w:color="auto"/>
        <w:bottom w:val="none" w:sz="0" w:space="0" w:color="auto"/>
        <w:right w:val="none" w:sz="0" w:space="0" w:color="auto"/>
      </w:divBdr>
    </w:div>
    <w:div w:id="1893806850">
      <w:bodyDiv w:val="1"/>
      <w:marLeft w:val="0"/>
      <w:marRight w:val="0"/>
      <w:marTop w:val="0"/>
      <w:marBottom w:val="0"/>
      <w:divBdr>
        <w:top w:val="none" w:sz="0" w:space="0" w:color="auto"/>
        <w:left w:val="none" w:sz="0" w:space="0" w:color="auto"/>
        <w:bottom w:val="none" w:sz="0" w:space="0" w:color="auto"/>
        <w:right w:val="none" w:sz="0" w:space="0" w:color="auto"/>
      </w:divBdr>
    </w:div>
    <w:div w:id="1909417227">
      <w:bodyDiv w:val="1"/>
      <w:marLeft w:val="0"/>
      <w:marRight w:val="0"/>
      <w:marTop w:val="0"/>
      <w:marBottom w:val="0"/>
      <w:divBdr>
        <w:top w:val="none" w:sz="0" w:space="0" w:color="auto"/>
        <w:left w:val="none" w:sz="0" w:space="0" w:color="auto"/>
        <w:bottom w:val="none" w:sz="0" w:space="0" w:color="auto"/>
        <w:right w:val="none" w:sz="0" w:space="0" w:color="auto"/>
      </w:divBdr>
      <w:divsChild>
        <w:div w:id="1840658502">
          <w:marLeft w:val="0"/>
          <w:marRight w:val="0"/>
          <w:marTop w:val="0"/>
          <w:marBottom w:val="0"/>
          <w:divBdr>
            <w:top w:val="none" w:sz="0" w:space="0" w:color="auto"/>
            <w:left w:val="none" w:sz="0" w:space="0" w:color="auto"/>
            <w:bottom w:val="none" w:sz="0" w:space="0" w:color="auto"/>
            <w:right w:val="none" w:sz="0" w:space="0" w:color="auto"/>
          </w:divBdr>
        </w:div>
      </w:divsChild>
    </w:div>
    <w:div w:id="1914119997">
      <w:bodyDiv w:val="1"/>
      <w:marLeft w:val="0"/>
      <w:marRight w:val="0"/>
      <w:marTop w:val="0"/>
      <w:marBottom w:val="0"/>
      <w:divBdr>
        <w:top w:val="none" w:sz="0" w:space="0" w:color="auto"/>
        <w:left w:val="none" w:sz="0" w:space="0" w:color="auto"/>
        <w:bottom w:val="none" w:sz="0" w:space="0" w:color="auto"/>
        <w:right w:val="none" w:sz="0" w:space="0" w:color="auto"/>
      </w:divBdr>
      <w:divsChild>
        <w:div w:id="1942638200">
          <w:marLeft w:val="0"/>
          <w:marRight w:val="0"/>
          <w:marTop w:val="0"/>
          <w:marBottom w:val="0"/>
          <w:divBdr>
            <w:top w:val="none" w:sz="0" w:space="0" w:color="auto"/>
            <w:left w:val="none" w:sz="0" w:space="0" w:color="auto"/>
            <w:bottom w:val="none" w:sz="0" w:space="0" w:color="auto"/>
            <w:right w:val="none" w:sz="0" w:space="0" w:color="auto"/>
          </w:divBdr>
          <w:divsChild>
            <w:div w:id="137160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823068">
      <w:bodyDiv w:val="1"/>
      <w:marLeft w:val="0"/>
      <w:marRight w:val="0"/>
      <w:marTop w:val="0"/>
      <w:marBottom w:val="0"/>
      <w:divBdr>
        <w:top w:val="none" w:sz="0" w:space="0" w:color="auto"/>
        <w:left w:val="none" w:sz="0" w:space="0" w:color="auto"/>
        <w:bottom w:val="none" w:sz="0" w:space="0" w:color="auto"/>
        <w:right w:val="none" w:sz="0" w:space="0" w:color="auto"/>
      </w:divBdr>
      <w:divsChild>
        <w:div w:id="446316968">
          <w:marLeft w:val="0"/>
          <w:marRight w:val="0"/>
          <w:marTop w:val="0"/>
          <w:marBottom w:val="0"/>
          <w:divBdr>
            <w:top w:val="none" w:sz="0" w:space="0" w:color="auto"/>
            <w:left w:val="none" w:sz="0" w:space="0" w:color="auto"/>
            <w:bottom w:val="none" w:sz="0" w:space="0" w:color="auto"/>
            <w:right w:val="none" w:sz="0" w:space="0" w:color="auto"/>
          </w:divBdr>
          <w:divsChild>
            <w:div w:id="16641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03981">
      <w:bodyDiv w:val="1"/>
      <w:marLeft w:val="0"/>
      <w:marRight w:val="0"/>
      <w:marTop w:val="0"/>
      <w:marBottom w:val="0"/>
      <w:divBdr>
        <w:top w:val="none" w:sz="0" w:space="0" w:color="auto"/>
        <w:left w:val="none" w:sz="0" w:space="0" w:color="auto"/>
        <w:bottom w:val="none" w:sz="0" w:space="0" w:color="auto"/>
        <w:right w:val="none" w:sz="0" w:space="0" w:color="auto"/>
      </w:divBdr>
    </w:div>
    <w:div w:id="1929654198">
      <w:bodyDiv w:val="1"/>
      <w:marLeft w:val="0"/>
      <w:marRight w:val="0"/>
      <w:marTop w:val="0"/>
      <w:marBottom w:val="0"/>
      <w:divBdr>
        <w:top w:val="none" w:sz="0" w:space="0" w:color="auto"/>
        <w:left w:val="none" w:sz="0" w:space="0" w:color="auto"/>
        <w:bottom w:val="none" w:sz="0" w:space="0" w:color="auto"/>
        <w:right w:val="none" w:sz="0" w:space="0" w:color="auto"/>
      </w:divBdr>
    </w:div>
    <w:div w:id="1977181604">
      <w:bodyDiv w:val="1"/>
      <w:marLeft w:val="0"/>
      <w:marRight w:val="0"/>
      <w:marTop w:val="0"/>
      <w:marBottom w:val="0"/>
      <w:divBdr>
        <w:top w:val="none" w:sz="0" w:space="0" w:color="auto"/>
        <w:left w:val="none" w:sz="0" w:space="0" w:color="auto"/>
        <w:bottom w:val="none" w:sz="0" w:space="0" w:color="auto"/>
        <w:right w:val="none" w:sz="0" w:space="0" w:color="auto"/>
      </w:divBdr>
    </w:div>
    <w:div w:id="2016758312">
      <w:bodyDiv w:val="1"/>
      <w:marLeft w:val="0"/>
      <w:marRight w:val="0"/>
      <w:marTop w:val="0"/>
      <w:marBottom w:val="0"/>
      <w:divBdr>
        <w:top w:val="none" w:sz="0" w:space="0" w:color="auto"/>
        <w:left w:val="none" w:sz="0" w:space="0" w:color="auto"/>
        <w:bottom w:val="none" w:sz="0" w:space="0" w:color="auto"/>
        <w:right w:val="none" w:sz="0" w:space="0" w:color="auto"/>
      </w:divBdr>
    </w:div>
    <w:div w:id="2036685651">
      <w:bodyDiv w:val="1"/>
      <w:marLeft w:val="0"/>
      <w:marRight w:val="0"/>
      <w:marTop w:val="0"/>
      <w:marBottom w:val="0"/>
      <w:divBdr>
        <w:top w:val="none" w:sz="0" w:space="0" w:color="auto"/>
        <w:left w:val="none" w:sz="0" w:space="0" w:color="auto"/>
        <w:bottom w:val="none" w:sz="0" w:space="0" w:color="auto"/>
        <w:right w:val="none" w:sz="0" w:space="0" w:color="auto"/>
      </w:divBdr>
    </w:div>
    <w:div w:id="2040160419">
      <w:bodyDiv w:val="1"/>
      <w:marLeft w:val="0"/>
      <w:marRight w:val="0"/>
      <w:marTop w:val="0"/>
      <w:marBottom w:val="0"/>
      <w:divBdr>
        <w:top w:val="none" w:sz="0" w:space="0" w:color="auto"/>
        <w:left w:val="none" w:sz="0" w:space="0" w:color="auto"/>
        <w:bottom w:val="none" w:sz="0" w:space="0" w:color="auto"/>
        <w:right w:val="none" w:sz="0" w:space="0" w:color="auto"/>
      </w:divBdr>
    </w:div>
    <w:div w:id="2090303177">
      <w:bodyDiv w:val="1"/>
      <w:marLeft w:val="0"/>
      <w:marRight w:val="0"/>
      <w:marTop w:val="0"/>
      <w:marBottom w:val="0"/>
      <w:divBdr>
        <w:top w:val="none" w:sz="0" w:space="0" w:color="auto"/>
        <w:left w:val="none" w:sz="0" w:space="0" w:color="auto"/>
        <w:bottom w:val="none" w:sz="0" w:space="0" w:color="auto"/>
        <w:right w:val="none" w:sz="0" w:space="0" w:color="auto"/>
      </w:divBdr>
    </w:div>
    <w:div w:id="2100907018">
      <w:bodyDiv w:val="1"/>
      <w:marLeft w:val="0"/>
      <w:marRight w:val="0"/>
      <w:marTop w:val="0"/>
      <w:marBottom w:val="0"/>
      <w:divBdr>
        <w:top w:val="none" w:sz="0" w:space="0" w:color="auto"/>
        <w:left w:val="none" w:sz="0" w:space="0" w:color="auto"/>
        <w:bottom w:val="none" w:sz="0" w:space="0" w:color="auto"/>
        <w:right w:val="none" w:sz="0" w:space="0" w:color="auto"/>
      </w:divBdr>
    </w:div>
    <w:div w:id="21030619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youtube.com/watch?v=oYHjxBEWebg"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s://www.amazon.com/dp/B01FG9IRM2?ref_=cm_sw_r_cp_ud_dp_TV8WBR44GZVJ3544KA1X" TargetMode="External"/><Relationship Id="rId18" Type="http://schemas.openxmlformats.org/officeDocument/2006/relationships/hyperlink" Target="https://github.com/sparks-baird/self-driving-lab-demo/discussions/83" TargetMode="External"/><Relationship Id="rId26" Type="http://schemas.openxmlformats.org/officeDocument/2006/relationships/image" Target="media/image4.jpeg"/><Relationship Id="rId39" Type="http://schemas.openxmlformats.org/officeDocument/2006/relationships/image" Target="media/image14.png"/><Relationship Id="rId21" Type="http://schemas.microsoft.com/office/2011/relationships/commentsExtended" Target="commentsExtended.xml"/><Relationship Id="rId34" Type="http://schemas.openxmlformats.org/officeDocument/2006/relationships/hyperlink" Target="https://github.com/sparks-baird/self-driving-lab-demo/releases/latest" TargetMode="External"/><Relationship Id="rId42" Type="http://schemas.openxmlformats.org/officeDocument/2006/relationships/image" Target="media/image17.png"/><Relationship Id="rId47" Type="http://schemas.openxmlformats.org/officeDocument/2006/relationships/image" Target="media/image20.jpeg"/><Relationship Id="rId50" Type="http://schemas.openxmlformats.org/officeDocument/2006/relationships/image" Target="media/image22.jpeg"/><Relationship Id="rId55" Type="http://schemas.openxmlformats.org/officeDocument/2006/relationships/image" Target="media/image26.png"/><Relationship Id="rId63" Type="http://schemas.openxmlformats.org/officeDocument/2006/relationships/hyperlink" Target="https://github.com/sparks-baird/self-driving-lab-demo/issues" TargetMode="External"/><Relationship Id="rId68" Type="http://schemas.openxmlformats.org/officeDocument/2006/relationships/fontTable" Target="fontTable.xml"/><Relationship Id="rId7" Type="http://schemas.openxmlformats.org/officeDocument/2006/relationships/settings" Target="settings.xml"/><Relationship Id="rId71" Type="http://schemas.microsoft.com/office/2016/09/relationships/commentsIds" Target="commentsId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hyperlink" Target="https://thonny.org/"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www.youtube.com/watch?v=R11QanPDccs" TargetMode="External"/><Relationship Id="rId32" Type="http://schemas.openxmlformats.org/officeDocument/2006/relationships/image" Target="media/image9.jpeg"/><Relationship Id="rId37" Type="http://schemas.openxmlformats.org/officeDocument/2006/relationships/hyperlink" Target="https://www.mongodb.com/cloud/atlas/register" TargetMode="External"/><Relationship Id="rId40" Type="http://schemas.openxmlformats.org/officeDocument/2006/relationships/image" Target="media/image15.png"/><Relationship Id="rId45" Type="http://schemas.openxmlformats.org/officeDocument/2006/relationships/image" Target="media/image19.png"/><Relationship Id="rId53" Type="http://schemas.openxmlformats.org/officeDocument/2006/relationships/hyperlink" Target="https://github.com/sparks-baird/self-driving-lab-demo/blob/main/notebooks/README.md" TargetMode="External"/><Relationship Id="rId58" Type="http://schemas.openxmlformats.org/officeDocument/2006/relationships/image" Target="media/image29.png"/><Relationship Id="rId66" Type="http://schemas.openxmlformats.org/officeDocument/2006/relationships/hyperlink" Target="https://www.digikey.com/short/c05d10fd" TargetMode="External"/><Relationship Id="rId5" Type="http://schemas.openxmlformats.org/officeDocument/2006/relationships/numbering" Target="numbering.xml"/><Relationship Id="rId15" Type="http://schemas.openxmlformats.org/officeDocument/2006/relationships/hyperlink" Target="https://www.raspberrypi.com/products/raspberry-pi-pico/?variant=raspberry-pi-pico-w" TargetMode="External"/><Relationship Id="rId23" Type="http://schemas.openxmlformats.org/officeDocument/2006/relationships/hyperlink" Target="https://www.tomshardware.com/how-to/solder-pins-raspberry-pi-pico" TargetMode="External"/><Relationship Id="rId28" Type="http://schemas.openxmlformats.org/officeDocument/2006/relationships/image" Target="media/image6.jpeg"/><Relationship Id="rId36" Type="http://schemas.openxmlformats.org/officeDocument/2006/relationships/image" Target="media/image12.png"/><Relationship Id="rId49" Type="http://schemas.openxmlformats.org/officeDocument/2006/relationships/hyperlink" Target="https://colab.research.google.com/github/sparks-baird/self-driving-lab-demo/blob/main/notebooks/4.2-paho-mqtt-colab-sdl-demo-test.ipynb" TargetMode="External"/><Relationship Id="rId57" Type="http://schemas.openxmlformats.org/officeDocument/2006/relationships/image" Target="media/image28.png"/><Relationship Id="rId61" Type="http://schemas.openxmlformats.org/officeDocument/2006/relationships/hyperlink" Target="https://github.com/sparks-baird/self-driving-lab-demo/issues" TargetMode="External"/><Relationship Id="rId10" Type="http://schemas.openxmlformats.org/officeDocument/2006/relationships/endnotes" Target="endnotes.xml"/><Relationship Id="rId19" Type="http://schemas.openxmlformats.org/officeDocument/2006/relationships/hyperlink" Target="https://github.com/sparks-baird/self-driving-lab-demo/discussions/88" TargetMode="External"/><Relationship Id="rId31" Type="http://schemas.openxmlformats.org/officeDocument/2006/relationships/image" Target="media/image8.jpeg"/><Relationship Id="rId44" Type="http://schemas.openxmlformats.org/officeDocument/2006/relationships/image" Target="media/image18.png"/><Relationship Id="rId52" Type="http://schemas.openxmlformats.org/officeDocument/2006/relationships/image" Target="media/image24.jpeg"/><Relationship Id="rId60" Type="http://schemas.openxmlformats.org/officeDocument/2006/relationships/hyperlink" Target="https://github.com/cjekel/similarity_measures" TargetMode="External"/><Relationship Id="rId65" Type="http://schemas.openxmlformats.org/officeDocument/2006/relationships/hyperlink" Target="https://github.com/sparks-baird/self-driving-lab-demo"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www.adafruit.com/wishlists/553992" TargetMode="External"/><Relationship Id="rId22" Type="http://schemas.openxmlformats.org/officeDocument/2006/relationships/hyperlink" Target="https://magpi.raspberrypi.com/articles/how-to-solder-gpio-pin-headers-to-raspberry-pi-pico" TargetMode="External"/><Relationship Id="rId27" Type="http://schemas.openxmlformats.org/officeDocument/2006/relationships/image" Target="media/image5.jpeg"/><Relationship Id="rId30" Type="http://schemas.openxmlformats.org/officeDocument/2006/relationships/image" Target="media/image7.jpeg"/><Relationship Id="rId35" Type="http://schemas.openxmlformats.org/officeDocument/2006/relationships/image" Target="media/image11.jpeg"/><Relationship Id="rId43" Type="http://schemas.openxmlformats.org/officeDocument/2006/relationships/hyperlink" Target="https://www.hivemq.com/mqtt-cloud-broker/" TargetMode="External"/><Relationship Id="rId48" Type="http://schemas.openxmlformats.org/officeDocument/2006/relationships/image" Target="media/image21.png"/><Relationship Id="rId56" Type="http://schemas.openxmlformats.org/officeDocument/2006/relationships/image" Target="media/image27.png"/><Relationship Id="rId64" Type="http://schemas.openxmlformats.org/officeDocument/2006/relationships/hyperlink" Target="https://ax.dev/docs/bayesopt.html" TargetMode="External"/><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3.jpeg"/><Relationship Id="rId3" Type="http://schemas.openxmlformats.org/officeDocument/2006/relationships/customXml" Target="../customXml/item3.xml"/><Relationship Id="rId12" Type="http://schemas.openxmlformats.org/officeDocument/2006/relationships/hyperlink" Target="https://www.digikey.com/short/045j7502" TargetMode="External"/><Relationship Id="rId17" Type="http://schemas.openxmlformats.org/officeDocument/2006/relationships/hyperlink" Target="https://github.com/sparks-baird/self-driving-lab-demo/issues/76" TargetMode="External"/><Relationship Id="rId25" Type="http://schemas.openxmlformats.org/officeDocument/2006/relationships/image" Target="media/image3.jpeg"/><Relationship Id="rId33" Type="http://schemas.openxmlformats.org/officeDocument/2006/relationships/image" Target="media/image10.jpeg"/><Relationship Id="rId38" Type="http://schemas.openxmlformats.org/officeDocument/2006/relationships/image" Target="media/image13.png"/><Relationship Id="rId46" Type="http://schemas.openxmlformats.org/officeDocument/2006/relationships/hyperlink" Target="https://github.com/sparks-baird/self-driving-lab-demo/blob/v0.7.3/notebooks/7.2.1-hivemq-openssl-certificate.ipynb" TargetMode="External"/><Relationship Id="rId59" Type="http://schemas.openxmlformats.org/officeDocument/2006/relationships/image" Target="media/image30.png"/><Relationship Id="rId67" Type="http://schemas.openxmlformats.org/officeDocument/2006/relationships/header" Target="header1.xml"/><Relationship Id="rId20" Type="http://schemas.openxmlformats.org/officeDocument/2006/relationships/comments" Target="comments.xml"/><Relationship Id="rId41" Type="http://schemas.openxmlformats.org/officeDocument/2006/relationships/image" Target="media/image16.png"/><Relationship Id="rId54" Type="http://schemas.openxmlformats.org/officeDocument/2006/relationships/image" Target="media/image25.png"/><Relationship Id="rId62" Type="http://schemas.openxmlformats.org/officeDocument/2006/relationships/hyperlink" Target="https://github.com/sparks-baird/self-driving-lab-demo/discussions" TargetMode="External"/><Relationship Id="rId70" Type="http://schemas.microsoft.com/office/2018/08/relationships/commentsExtensible" Target="commentsExtensible.xml"/></Relationships>
</file>

<file path=word/_rels/header1.xml.rels><?xml version="1.0" encoding="UTF-8" standalone="yes"?>
<Relationships xmlns="http://schemas.openxmlformats.org/package/2006/relationships"><Relationship Id="rId1" Type="http://schemas.openxmlformats.org/officeDocument/2006/relationships/image" Target="media/image31.tif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ows\Downloads\chem-style-sheet%20(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5A267C39228464497981812E04E6C00" ma:contentTypeVersion="12" ma:contentTypeDescription="Create a new document." ma:contentTypeScope="" ma:versionID="bee116d2898b197339f738d9de6b7abc">
  <xsd:schema xmlns:xsd="http://www.w3.org/2001/XMLSchema" xmlns:xs="http://www.w3.org/2001/XMLSchema" xmlns:p="http://schemas.microsoft.com/office/2006/metadata/properties" xmlns:ns2="3cd30898-14b9-4e73-8568-78ec30c55f5f" xmlns:ns3="ff38c37e-0209-4df2-957c-f351af8c946b" targetNamespace="http://schemas.microsoft.com/office/2006/metadata/properties" ma:root="true" ma:fieldsID="605d1bdbc97f647d2698c42957af36f0" ns2:_="" ns3:_="">
    <xsd:import namespace="3cd30898-14b9-4e73-8568-78ec30c55f5f"/>
    <xsd:import namespace="ff38c37e-0209-4df2-957c-f351af8c946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Location" minOccurs="0"/>
                <xsd:element ref="ns2:MediaServiceOCR" minOccurs="0"/>
                <xsd:element ref="ns3:SharedWithUsers" minOccurs="0"/>
                <xsd:element ref="ns3:SharedWithDetails" minOccurs="0"/>
                <xsd:element ref="ns2:MediaServiceAutoKeyPoints" minOccurs="0"/>
                <xsd:element ref="ns2:MediaServiceKeyPoints"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d30898-14b9-4e73-8568-78ec30c55f5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f38c37e-0209-4df2-957c-f351af8c946b"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haredWithUsers xmlns="ff38c37e-0209-4df2-957c-f351af8c946b">
      <UserInfo>
        <DisplayName/>
        <AccountId xsi:nil="true"/>
        <AccountType/>
      </UserInfo>
    </SharedWithUser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6C22AE-B39D-4518-8479-834100137B1B}">
  <ds:schemaRefs>
    <ds:schemaRef ds:uri="http://schemas.microsoft.com/sharepoint/v3/contenttype/forms"/>
  </ds:schemaRefs>
</ds:datastoreItem>
</file>

<file path=customXml/itemProps2.xml><?xml version="1.0" encoding="utf-8"?>
<ds:datastoreItem xmlns:ds="http://schemas.openxmlformats.org/officeDocument/2006/customXml" ds:itemID="{3131BE67-33CA-45C3-A320-90CC3AE060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cd30898-14b9-4e73-8568-78ec30c55f5f"/>
    <ds:schemaRef ds:uri="ff38c37e-0209-4df2-957c-f351af8c94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505D907-DB22-46B2-8B7D-534094974642}">
  <ds:schemaRefs>
    <ds:schemaRef ds:uri="http://schemas.microsoft.com/office/2006/metadata/properties"/>
    <ds:schemaRef ds:uri="http://schemas.microsoft.com/office/infopath/2007/PartnerControls"/>
    <ds:schemaRef ds:uri="ff38c37e-0209-4df2-957c-f351af8c946b"/>
  </ds:schemaRefs>
</ds:datastoreItem>
</file>

<file path=customXml/itemProps4.xml><?xml version="1.0" encoding="utf-8"?>
<ds:datastoreItem xmlns:ds="http://schemas.openxmlformats.org/officeDocument/2006/customXml" ds:itemID="{7C620005-07D1-4D69-831A-468DC4A9C2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chem-style-sheet (3)</Template>
  <TotalTime>0</TotalTime>
  <Pages>2</Pages>
  <Words>11530</Words>
  <Characters>65727</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77103</CharactersWithSpaces>
  <SharedDoc>false</SharedDoc>
  <HLinks>
    <vt:vector size="144" baseType="variant">
      <vt:variant>
        <vt:i4>7995481</vt:i4>
      </vt:variant>
      <vt:variant>
        <vt:i4>63</vt:i4>
      </vt:variant>
      <vt:variant>
        <vt:i4>0</vt:i4>
      </vt:variant>
      <vt:variant>
        <vt:i4>5</vt:i4>
      </vt:variant>
      <vt:variant>
        <vt:lpwstr/>
      </vt:variant>
      <vt:variant>
        <vt:lpwstr>_[Your_major_step_1</vt:lpwstr>
      </vt:variant>
      <vt:variant>
        <vt:i4>7274617</vt:i4>
      </vt:variant>
      <vt:variant>
        <vt:i4>60</vt:i4>
      </vt:variant>
      <vt:variant>
        <vt:i4>0</vt:i4>
      </vt:variant>
      <vt:variant>
        <vt:i4>5</vt:i4>
      </vt:variant>
      <vt:variant>
        <vt:lpwstr>https://nam11.safelinks.protection.outlook.com/?url=https%3A%2F%2Fendnote.com%2Fdownloads%2Fstyles%2F&amp;data=05%7C01%7Cmsun%40cell.com%7C2a973a9d5da9464183bb08daa613618d%7C9274ee3f94254109a27f9fb15c10675d%7C0%7C0%7C638004899602473136%7CUnknown%7CTWFpbGZsb3d8eyJWIjoiMC4wLjAwMDAiLCJQIjoiV2luMzIiLCJBTiI6Ik1haWwiLCJXVCI6Mn0%3D%7C3000%7C%7C%7C&amp;sdata=Zt39Viv879wAxLNHRulaX%2B906uXtIibe3Cu8VyEyMT8%3D&amp;reserved=0</vt:lpwstr>
      </vt:variant>
      <vt:variant>
        <vt:lpwstr/>
      </vt:variant>
      <vt:variant>
        <vt:i4>3538997</vt:i4>
      </vt:variant>
      <vt:variant>
        <vt:i4>57</vt:i4>
      </vt:variant>
      <vt:variant>
        <vt:i4>0</vt:i4>
      </vt:variant>
      <vt:variant>
        <vt:i4>5</vt:i4>
      </vt:variant>
      <vt:variant>
        <vt:lpwstr>https://nam11.safelinks.protection.outlook.com/?url=https%3A%2F%2Fwww.zotero.org%2Fstyles&amp;data=05%7C01%7Cmsun%40cell.com%7C2a973a9d5da9464183bb08daa613618d%7C9274ee3f94254109a27f9fb15c10675d%7C0%7C0%7C638004899602473136%7CUnknown%7CTWFpbGZsb3d8eyJWIjoiMC4wLjAwMDAiLCJQIjoiV2luMzIiLCJBTiI6Ik1haWwiLCJXVCI6Mn0%3D%7C3000%7C%7C%7C&amp;sdata=LJ6azkPyTCNAnf2ne1NH2UQAoIFuH9%2BOBU4eMSVej8M%3D&amp;reserved=0</vt:lpwstr>
      </vt:variant>
      <vt:variant>
        <vt:lpwstr/>
      </vt:variant>
      <vt:variant>
        <vt:i4>1638442</vt:i4>
      </vt:variant>
      <vt:variant>
        <vt:i4>54</vt:i4>
      </vt:variant>
      <vt:variant>
        <vt:i4>0</vt:i4>
      </vt:variant>
      <vt:variant>
        <vt:i4>5</vt:i4>
      </vt:variant>
      <vt:variant>
        <vt:lpwstr>http://www.cell.com/pb/assets/raw/shared/forms/di_form.pdf</vt:lpwstr>
      </vt:variant>
      <vt:variant>
        <vt:lpwstr/>
      </vt:variant>
      <vt:variant>
        <vt:i4>720993</vt:i4>
      </vt:variant>
      <vt:variant>
        <vt:i4>51</vt:i4>
      </vt:variant>
      <vt:variant>
        <vt:i4>0</vt:i4>
      </vt:variant>
      <vt:variant>
        <vt:i4>5</vt:i4>
      </vt:variant>
      <vt:variant>
        <vt:lpwstr>https://nam03.safelinks.protection.outlook.com/?url=https%3A%2F%2Fwww.cell.com%2Fpb-assets%2Fjournals%2Fresearch%2Fcell%2Fmethods%2FMethods%2520Guide_general.pdf&amp;data=04%7C01%7Cmsun%40cell.com%7Cbd1f2cbc372d430bfc6c08d8782c5954%7C9274ee3f94254109a27f9fb15c10675d%7C0%7C0%7C637391480840889569%7CUnknown%7CTWFpbGZsb3d8eyJWIjoiMC4wLjAwMDAiLCJQIjoiV2luMzIiLCJBTiI6Ik1haWwiLCJXVCI6Mn0%3D%7C1000&amp;sdata=Jaygkkw2q0ShGNj%2Fps14qXBd%2FlmssznloMplXOc5nzY%3D&amp;reserved=0</vt:lpwstr>
      </vt:variant>
      <vt:variant>
        <vt:lpwstr/>
      </vt:variant>
      <vt:variant>
        <vt:i4>7995481</vt:i4>
      </vt:variant>
      <vt:variant>
        <vt:i4>48</vt:i4>
      </vt:variant>
      <vt:variant>
        <vt:i4>0</vt:i4>
      </vt:variant>
      <vt:variant>
        <vt:i4>5</vt:i4>
      </vt:variant>
      <vt:variant>
        <vt:lpwstr/>
      </vt:variant>
      <vt:variant>
        <vt:lpwstr>_[Your_major_step_1</vt:lpwstr>
      </vt:variant>
      <vt:variant>
        <vt:i4>983047</vt:i4>
      </vt:variant>
      <vt:variant>
        <vt:i4>45</vt:i4>
      </vt:variant>
      <vt:variant>
        <vt:i4>0</vt:i4>
      </vt:variant>
      <vt:variant>
        <vt:i4>5</vt:i4>
      </vt:variant>
      <vt:variant>
        <vt:lpwstr>https://star-protocols.cell.com/protocols/437</vt:lpwstr>
      </vt:variant>
      <vt:variant>
        <vt:lpwstr/>
      </vt:variant>
      <vt:variant>
        <vt:i4>1114194</vt:i4>
      </vt:variant>
      <vt:variant>
        <vt:i4>42</vt:i4>
      </vt:variant>
      <vt:variant>
        <vt:i4>0</vt:i4>
      </vt:variant>
      <vt:variant>
        <vt:i4>5</vt:i4>
      </vt:variant>
      <vt:variant>
        <vt:lpwstr>https://www.cell.com/pb-assets/journals/EM/STAR Protocols/STARProtocolsExampleFigures.pdf</vt:lpwstr>
      </vt:variant>
      <vt:variant>
        <vt:lpwstr/>
      </vt:variant>
      <vt:variant>
        <vt:i4>1114194</vt:i4>
      </vt:variant>
      <vt:variant>
        <vt:i4>39</vt:i4>
      </vt:variant>
      <vt:variant>
        <vt:i4>0</vt:i4>
      </vt:variant>
      <vt:variant>
        <vt:i4>5</vt:i4>
      </vt:variant>
      <vt:variant>
        <vt:lpwstr>https://www.cell.com/pb-assets/journals/EM/STAR Protocols/STARProtocolsExampleFigures.pdf</vt:lpwstr>
      </vt:variant>
      <vt:variant>
        <vt:lpwstr/>
      </vt:variant>
      <vt:variant>
        <vt:i4>3080309</vt:i4>
      </vt:variant>
      <vt:variant>
        <vt:i4>36</vt:i4>
      </vt:variant>
      <vt:variant>
        <vt:i4>0</vt:i4>
      </vt:variant>
      <vt:variant>
        <vt:i4>5</vt:i4>
      </vt:variant>
      <vt:variant>
        <vt:lpwstr/>
      </vt:variant>
      <vt:variant>
        <vt:lpwstr>_Problem_1:</vt:lpwstr>
      </vt:variant>
      <vt:variant>
        <vt:i4>1114194</vt:i4>
      </vt:variant>
      <vt:variant>
        <vt:i4>33</vt:i4>
      </vt:variant>
      <vt:variant>
        <vt:i4>0</vt:i4>
      </vt:variant>
      <vt:variant>
        <vt:i4>5</vt:i4>
      </vt:variant>
      <vt:variant>
        <vt:lpwstr>https://www.cell.com/pb-assets/journals/EM/STAR Protocols/STARProtocolsExampleFigures.pdf</vt:lpwstr>
      </vt:variant>
      <vt:variant>
        <vt:lpwstr/>
      </vt:variant>
      <vt:variant>
        <vt:i4>1835095</vt:i4>
      </vt:variant>
      <vt:variant>
        <vt:i4>30</vt:i4>
      </vt:variant>
      <vt:variant>
        <vt:i4>0</vt:i4>
      </vt:variant>
      <vt:variant>
        <vt:i4>5</vt:i4>
      </vt:variant>
      <vt:variant>
        <vt:lpwstr>https://star-methods.com/</vt:lpwstr>
      </vt:variant>
      <vt:variant>
        <vt:lpwstr/>
      </vt:variant>
      <vt:variant>
        <vt:i4>655441</vt:i4>
      </vt:variant>
      <vt:variant>
        <vt:i4>27</vt:i4>
      </vt:variant>
      <vt:variant>
        <vt:i4>0</vt:i4>
      </vt:variant>
      <vt:variant>
        <vt:i4>5</vt:i4>
      </vt:variant>
      <vt:variant>
        <vt:lpwstr>http://www.cell.com/pb-assets/journals/research/cell/methods/table-template1.docx</vt:lpwstr>
      </vt:variant>
      <vt:variant>
        <vt:lpwstr/>
      </vt:variant>
      <vt:variant>
        <vt:i4>852082</vt:i4>
      </vt:variant>
      <vt:variant>
        <vt:i4>24</vt:i4>
      </vt:variant>
      <vt:variant>
        <vt:i4>0</vt:i4>
      </vt:variant>
      <vt:variant>
        <vt:i4>5</vt:i4>
      </vt:variant>
      <vt:variant>
        <vt:lpwstr>https://nam03.safelinks.protection.outlook.com/?url=https%3A%2F%2Fwww.cell.com%2Fpb-assets%2Fjournals%2FEM%2FSTAR%2520Protocols%2FSTAR_AI_Export_Protocol.docx&amp;data=04%7C01%7Cmsun%40cell.com%7C89ba8af1d0084d523c3808d8fa049b51%7C9274ee3f94254109a27f9fb15c10675d%7C0%7C0%7C637534245908891466%7CUnknown%7CTWFpbGZsb3d8eyJWIjoiMC4wLjAwMDAiLCJQIjoiV2luMzIiLCJBTiI6Ik1haWwiLCJXVCI6Mn0%3D%7C1000&amp;sdata=6t3l9fKQtTtvQzqawgqDZFUHCulEXmotZ4873i4I6iA%3D&amp;reserved=0</vt:lpwstr>
      </vt:variant>
      <vt:variant>
        <vt:lpwstr/>
      </vt:variant>
      <vt:variant>
        <vt:i4>5832770</vt:i4>
      </vt:variant>
      <vt:variant>
        <vt:i4>21</vt:i4>
      </vt:variant>
      <vt:variant>
        <vt:i4>0</vt:i4>
      </vt:variant>
      <vt:variant>
        <vt:i4>5</vt:i4>
      </vt:variant>
      <vt:variant>
        <vt:lpwstr>https://nam03.safelinks.protection.outlook.com/?url=https%3A%2F%2Fwww.cell.com%2Fpb-assets%2Fjournals%2FEM%2FSTAR%2520Protocols%2FSTAR_AI_Template.ai&amp;data=04%7C01%7Cmsun%40cell.com%7C89ba8af1d0084d523c3808d8fa049b51%7C9274ee3f94254109a27f9fb15c10675d%7C0%7C0%7C637534245908886475%7CUnknown%7CTWFpbGZsb3d8eyJWIjoiMC4wLjAwMDAiLCJQIjoiV2luMzIiLCJBTiI6Ik1haWwiLCJXVCI6Mn0%3D%7C1000&amp;sdata=9LFMOnLwQGRYqFCtmfDkWIpVnSipkU3IuOBCMfj%2BXb0%3D&amp;reserved=0</vt:lpwstr>
      </vt:variant>
      <vt:variant>
        <vt:lpwstr/>
      </vt:variant>
      <vt:variant>
        <vt:i4>1900633</vt:i4>
      </vt:variant>
      <vt:variant>
        <vt:i4>18</vt:i4>
      </vt:variant>
      <vt:variant>
        <vt:i4>0</vt:i4>
      </vt:variant>
      <vt:variant>
        <vt:i4>5</vt:i4>
      </vt:variant>
      <vt:variant>
        <vt:lpwstr>https://www.cell.com/pb-assets/journals/EM/STAR Protocols/STAR_GA_Template_SP_Finalized.pptx</vt:lpwstr>
      </vt:variant>
      <vt:variant>
        <vt:lpwstr/>
      </vt:variant>
      <vt:variant>
        <vt:i4>1900633</vt:i4>
      </vt:variant>
      <vt:variant>
        <vt:i4>15</vt:i4>
      </vt:variant>
      <vt:variant>
        <vt:i4>0</vt:i4>
      </vt:variant>
      <vt:variant>
        <vt:i4>5</vt:i4>
      </vt:variant>
      <vt:variant>
        <vt:lpwstr>https://www.cell.com/pb-assets/journals/EM/STAR Protocols/STAR_GA_Template_SP_Finalized.pptx</vt:lpwstr>
      </vt:variant>
      <vt:variant>
        <vt:lpwstr/>
      </vt:variant>
      <vt:variant>
        <vt:i4>5111818</vt:i4>
      </vt:variant>
      <vt:variant>
        <vt:i4>12</vt:i4>
      </vt:variant>
      <vt:variant>
        <vt:i4>0</vt:i4>
      </vt:variant>
      <vt:variant>
        <vt:i4>5</vt:i4>
      </vt:variant>
      <vt:variant>
        <vt:lpwstr>https://www.cell.com/pb-assets/journals/EM/STAR Protocols/STARProtocolsExampleGraphicalAbstracts.pdf</vt:lpwstr>
      </vt:variant>
      <vt:variant>
        <vt:lpwstr/>
      </vt:variant>
      <vt:variant>
        <vt:i4>3997814</vt:i4>
      </vt:variant>
      <vt:variant>
        <vt:i4>9</vt:i4>
      </vt:variant>
      <vt:variant>
        <vt:i4>0</vt:i4>
      </vt:variant>
      <vt:variant>
        <vt:i4>5</vt:i4>
      </vt:variant>
      <vt:variant>
        <vt:lpwstr>https://www.surveymonkey.com/r/ZR6K8LZ</vt:lpwstr>
      </vt:variant>
      <vt:variant>
        <vt:lpwstr/>
      </vt:variant>
      <vt:variant>
        <vt:i4>327690</vt:i4>
      </vt:variant>
      <vt:variant>
        <vt:i4>6</vt:i4>
      </vt:variant>
      <vt:variant>
        <vt:i4>0</vt:i4>
      </vt:variant>
      <vt:variant>
        <vt:i4>5</vt:i4>
      </vt:variant>
      <vt:variant>
        <vt:lpwstr>https://star-protocols.cell.com/protocols/998</vt:lpwstr>
      </vt:variant>
      <vt:variant>
        <vt:lpwstr/>
      </vt:variant>
      <vt:variant>
        <vt:i4>4456463</vt:i4>
      </vt:variant>
      <vt:variant>
        <vt:i4>3</vt:i4>
      </vt:variant>
      <vt:variant>
        <vt:i4>0</vt:i4>
      </vt:variant>
      <vt:variant>
        <vt:i4>5</vt:i4>
      </vt:variant>
      <vt:variant>
        <vt:lpwstr>https://support.microsoft.com/en-us/office/add-copy-or-remove-a-text-box-in-word-57e099ac-0525-46ae-8109-8a1d844f5834</vt:lpwstr>
      </vt:variant>
      <vt:variant>
        <vt:lpwstr/>
      </vt:variant>
      <vt:variant>
        <vt:i4>458837</vt:i4>
      </vt:variant>
      <vt:variant>
        <vt:i4>0</vt:i4>
      </vt:variant>
      <vt:variant>
        <vt:i4>0</vt:i4>
      </vt:variant>
      <vt:variant>
        <vt:i4>5</vt:i4>
      </vt:variant>
      <vt:variant>
        <vt:lpwstr>https://www.editorialmanager.com/star-protocols/default.aspx</vt:lpwstr>
      </vt:variant>
      <vt:variant>
        <vt:lpwstr/>
      </vt:variant>
      <vt:variant>
        <vt:i4>3735601</vt:i4>
      </vt:variant>
      <vt:variant>
        <vt:i4>3</vt:i4>
      </vt:variant>
      <vt:variant>
        <vt:i4>0</vt:i4>
      </vt:variant>
      <vt:variant>
        <vt:i4>5</vt:i4>
      </vt:variant>
      <vt:variant>
        <vt:lpwstr>https://www.cell.com/star-protocols/authors</vt:lpwstr>
      </vt:variant>
      <vt:variant>
        <vt:lpwstr/>
      </vt:variant>
      <vt:variant>
        <vt:i4>3997815</vt:i4>
      </vt:variant>
      <vt:variant>
        <vt:i4>0</vt:i4>
      </vt:variant>
      <vt:variant>
        <vt:i4>0</vt:i4>
      </vt:variant>
      <vt:variant>
        <vt:i4>5</vt:i4>
      </vt:variant>
      <vt:variant>
        <vt:lpwstr>https://www.cell.com/pb-assets/journals/EM/STAR Protocols/STARProtocolsExampleProtocol.pdf</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cp:lastPrinted>2022-12-30T12:29:00Z</cp:lastPrinted>
  <dcterms:created xsi:type="dcterms:W3CDTF">2023-03-06T13:55:00Z</dcterms:created>
  <dcterms:modified xsi:type="dcterms:W3CDTF">2023-03-06T13:55:00Z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0x010100F5A267C39228464497981812E04E6C00</vt:lpwstr>
  </property>
  <property fmtid="{D5CDD505-2E9C-101B-9397-08002B2CF9AE}" pid="3" name="MSIP_Label_549ac42a-3eb4-4074-b885-aea26bd6241e_Enabled">
    <vt:lpwstr>true</vt:lpwstr>
  </property>
  <property fmtid="{D5CDD505-2E9C-101B-9397-08002B2CF9AE}" pid="4" name="MSIP_Label_549ac42a-3eb4-4074-b885-aea26bd6241e_SetDate">
    <vt:lpwstr>2021-04-09T18:19:30Z</vt:lpwstr>
  </property>
  <property fmtid="{D5CDD505-2E9C-101B-9397-08002B2CF9AE}" pid="5" name="MSIP_Label_549ac42a-3eb4-4074-b885-aea26bd6241e_Method">
    <vt:lpwstr>Standard</vt:lpwstr>
  </property>
  <property fmtid="{D5CDD505-2E9C-101B-9397-08002B2CF9AE}" pid="6" name="MSIP_Label_549ac42a-3eb4-4074-b885-aea26bd6241e_Name">
    <vt:lpwstr>General Business</vt:lpwstr>
  </property>
  <property fmtid="{D5CDD505-2E9C-101B-9397-08002B2CF9AE}" pid="7" name="MSIP_Label_549ac42a-3eb4-4074-b885-aea26bd6241e_SiteId">
    <vt:lpwstr>9274ee3f-9425-4109-a27f-9fb15c10675d</vt:lpwstr>
  </property>
  <property fmtid="{D5CDD505-2E9C-101B-9397-08002B2CF9AE}" pid="8" name="MSIP_Label_549ac42a-3eb4-4074-b885-aea26bd6241e_ActionId">
    <vt:lpwstr>68984cf4-c3c0-4f6b-ad56-bfd4df59b99b</vt:lpwstr>
  </property>
  <property fmtid="{D5CDD505-2E9C-101B-9397-08002B2CF9AE}" pid="9" name="MSIP_Label_549ac42a-3eb4-4074-b885-aea26bd6241e_ContentBits">
    <vt:lpwstr>0</vt:lpwstr>
  </property>
  <property fmtid="{D5CDD505-2E9C-101B-9397-08002B2CF9AE}" pid="10" name="GrammarlyDocumentId">
    <vt:lpwstr>8659c896ddb2b564d92ddfbf8c75a0dea58b279229fa3fd6f9798898f2c97fdf</vt:lpwstr>
  </property>
  <property fmtid="{D5CDD505-2E9C-101B-9397-08002B2CF9AE}" pid="11" name="ZOTERO_PREF_1">
    <vt:lpwstr>&lt;data data-version="3" zotero-version="6.0.19"&gt;&lt;session id="Dc6kKlRW"/&gt;&lt;style id="http://www.zotero.org/styles/american-chemical-society" hasBibliography="1" bibliographyStyleHasBeenSet="1"/&gt;&lt;prefs&gt;&lt;pref name="fieldType" value="Field"/&gt;&lt;/prefs&gt;&lt;/data&gt;</vt:lpwstr>
  </property>
</Properties>
</file>