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del w:id="0" w:author="Sterling Baird" w:date="2023-03-04T11:54:00Z">
        <w:r w:rsidR="006418BE" w:rsidDel="00045DB8">
          <w:rPr>
            <w:rFonts w:asciiTheme="majorHAnsi" w:hAnsiTheme="majorHAnsi" w:cstheme="majorHAnsi"/>
            <w:color w:val="4F81BD" w:themeColor="accent1"/>
            <w:sz w:val="56"/>
            <w:szCs w:val="56"/>
          </w:rPr>
          <w:delText xml:space="preserve"> </w:delText>
        </w:r>
      </w:del>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proofErr w:type="gramStart"/>
      <w:r w:rsidR="00D06BB3" w:rsidRPr="00F52686">
        <w:rPr>
          <w:rFonts w:asciiTheme="majorHAnsi" w:hAnsiTheme="majorHAnsi" w:cstheme="majorHAnsi"/>
          <w:sz w:val="22"/>
          <w:szCs w:val="22"/>
          <w:highlight w:val="yellow"/>
        </w:rPr>
        <w:t>contact</w:t>
      </w:r>
      <w:proofErr w:type="gramEnd"/>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proofErr w:type="gramStart"/>
      <w:r w:rsidR="00D06BB3" w:rsidRPr="00F52686">
        <w:rPr>
          <w:rFonts w:asciiTheme="majorHAnsi" w:hAnsiTheme="majorHAnsi" w:cstheme="majorHAnsi"/>
          <w:sz w:val="22"/>
          <w:szCs w:val="22"/>
          <w:highlight w:val="yellow"/>
        </w:rPr>
        <w:t>contact</w:t>
      </w:r>
      <w:proofErr w:type="gramEnd"/>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721D0049"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xml:space="preserve">) is a teaching and prototyping platform for autonomous scientific discovery. </w:t>
      </w:r>
      <w:ins w:id="1" w:author="Sterling Baird" w:date="2023-03-06T14:51:00Z">
        <w:r w:rsidR="00035FAF">
          <w:rPr>
            <w:rFonts w:asciiTheme="majorHAnsi" w:hAnsiTheme="majorHAnsi" w:cstheme="majorBidi"/>
            <w:sz w:val="22"/>
            <w:szCs w:val="22"/>
          </w:rPr>
          <w:t xml:space="preserve">This platform, which </w:t>
        </w:r>
      </w:ins>
      <w:del w:id="2" w:author="Sterling Baird" w:date="2023-03-06T14:51:00Z">
        <w:r w:rsidDel="00035FAF">
          <w:rPr>
            <w:rFonts w:asciiTheme="majorHAnsi" w:hAnsiTheme="majorHAnsi" w:cstheme="majorBidi"/>
            <w:sz w:val="22"/>
            <w:szCs w:val="22"/>
          </w:rPr>
          <w:delText>It</w:delText>
        </w:r>
      </w:del>
      <w:r>
        <w:rPr>
          <w:rFonts w:asciiTheme="majorHAnsi" w:hAnsiTheme="majorHAnsi" w:cstheme="majorBidi"/>
          <w:sz w:val="22"/>
          <w:szCs w:val="22"/>
        </w:rPr>
        <w:t xml:space="preserve"> consists of a set of LEDs and a light sensor</w:t>
      </w:r>
      <w:ins w:id="3" w:author="Sterling Baird" w:date="2023-03-06T14:51:00Z">
        <w:r w:rsidR="001E31F4">
          <w:rPr>
            <w:rFonts w:asciiTheme="majorHAnsi" w:hAnsiTheme="majorHAnsi" w:cstheme="majorBidi"/>
            <w:sz w:val="22"/>
            <w:szCs w:val="22"/>
          </w:rPr>
          <w:t xml:space="preserve">, </w:t>
        </w:r>
      </w:ins>
      <w:del w:id="4" w:author="Sterling Baird" w:date="2023-03-06T14:51:00Z">
        <w:r w:rsidDel="001E31F4">
          <w:rPr>
            <w:rFonts w:asciiTheme="majorHAnsi" w:hAnsiTheme="majorHAnsi" w:cstheme="majorBidi"/>
            <w:sz w:val="22"/>
            <w:szCs w:val="22"/>
          </w:rPr>
          <w:delText xml:space="preserve"> while encapsulating </w:delText>
        </w:r>
      </w:del>
      <w:ins w:id="5" w:author="Sterling Baird" w:date="2023-03-06T14:51:00Z">
        <w:r w:rsidR="001E31F4">
          <w:rPr>
            <w:rFonts w:asciiTheme="majorHAnsi" w:hAnsiTheme="majorHAnsi" w:cstheme="majorBidi"/>
            <w:sz w:val="22"/>
            <w:szCs w:val="22"/>
          </w:rPr>
          <w:t xml:space="preserve">encapsulates </w:t>
        </w:r>
      </w:ins>
      <w:r>
        <w:rPr>
          <w:rFonts w:asciiTheme="majorHAnsi" w:hAnsiTheme="majorHAnsi" w:cstheme="majorBidi"/>
          <w:sz w:val="22"/>
          <w:szCs w:val="22"/>
        </w:rPr>
        <w:t>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xml:space="preserve">. </w:t>
      </w:r>
      <w:del w:id="6" w:author="Sterling Baird" w:date="2023-03-06T14:51:00Z">
        <w:r w:rsidDel="00F02EB4">
          <w:rPr>
            <w:rFonts w:asciiTheme="majorHAnsi" w:hAnsiTheme="majorHAnsi" w:cstheme="majorBidi"/>
            <w:sz w:val="22"/>
            <w:szCs w:val="22"/>
          </w:rPr>
          <w:delText>CLSLab:Light is</w:delText>
        </w:r>
      </w:del>
      <w:ins w:id="7" w:author="Sterling Baird" w:date="2023-03-06T14:51:00Z">
        <w:r w:rsidR="00F02EB4">
          <w:rPr>
            <w:rFonts w:asciiTheme="majorHAnsi" w:hAnsiTheme="majorHAnsi" w:cstheme="majorBidi"/>
            <w:sz w:val="22"/>
            <w:szCs w:val="22"/>
          </w:rPr>
          <w:t>It serves as</w:t>
        </w:r>
      </w:ins>
      <w:r>
        <w:rPr>
          <w:rFonts w:asciiTheme="majorHAnsi" w:hAnsiTheme="majorHAnsi" w:cstheme="majorBidi"/>
          <w:sz w:val="22"/>
          <w:szCs w:val="22"/>
        </w:rPr>
        <w:t xml:space="preserve">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ins w:id="8" w:author="Sterling Baird" w:date="2023-03-04T10:42:00Z">
        <w:r w:rsidR="00AB42FC">
          <w:rPr>
            <w:rFonts w:asciiTheme="majorHAnsi" w:hAnsiTheme="majorHAnsi" w:cstheme="majorBidi"/>
            <w:sz w:val="22"/>
            <w:szCs w:val="22"/>
          </w:rPr>
          <w:t xml:space="preserve"> For a full video build tutorial, please refer to</w:t>
        </w:r>
      </w:ins>
      <w:ins w:id="9" w:author="Sterling Baird" w:date="2023-03-06T15:53:00Z">
        <w:r w:rsidR="00A52D29">
          <w:rPr>
            <w:rFonts w:asciiTheme="majorHAnsi" w:hAnsiTheme="majorHAnsi" w:cstheme="majorBidi"/>
            <w:sz w:val="22"/>
            <w:szCs w:val="22"/>
          </w:rPr>
          <w:t xml:space="preserve"> </w:t>
        </w:r>
        <w:r w:rsidR="00A52D29">
          <w:rPr>
            <w:rFonts w:asciiTheme="majorHAnsi" w:hAnsiTheme="majorHAnsi" w:cstheme="majorBidi"/>
            <w:sz w:val="22"/>
            <w:szCs w:val="22"/>
          </w:rPr>
          <w:fldChar w:fldCharType="begin"/>
        </w:r>
        <w:r w:rsidR="00A52D29">
          <w:rPr>
            <w:rFonts w:asciiTheme="majorHAnsi" w:hAnsiTheme="majorHAnsi" w:cstheme="majorBidi"/>
            <w:sz w:val="22"/>
            <w:szCs w:val="22"/>
          </w:rPr>
          <w:instrText xml:space="preserve"> HYPERLINK "</w:instrText>
        </w:r>
        <w:r w:rsidR="00A52D29" w:rsidRPr="00A52D29">
          <w:rPr>
            <w:rFonts w:asciiTheme="majorHAnsi" w:hAnsiTheme="majorHAnsi" w:cstheme="majorBidi"/>
            <w:sz w:val="22"/>
            <w:szCs w:val="22"/>
          </w:rPr>
          <w:instrText>https://youtu.be/D54yfxRSY6s</w:instrText>
        </w:r>
        <w:r w:rsidR="00A52D29">
          <w:rPr>
            <w:rFonts w:asciiTheme="majorHAnsi" w:hAnsiTheme="majorHAnsi" w:cstheme="majorBidi"/>
            <w:sz w:val="22"/>
            <w:szCs w:val="22"/>
          </w:rPr>
          <w:instrText xml:space="preserve">" </w:instrText>
        </w:r>
        <w:r w:rsidR="00A52D29">
          <w:rPr>
            <w:rFonts w:asciiTheme="majorHAnsi" w:hAnsiTheme="majorHAnsi" w:cstheme="majorBidi"/>
            <w:sz w:val="22"/>
            <w:szCs w:val="22"/>
          </w:rPr>
        </w:r>
        <w:r w:rsidR="00A52D29">
          <w:rPr>
            <w:rFonts w:asciiTheme="majorHAnsi" w:hAnsiTheme="majorHAnsi" w:cstheme="majorBidi"/>
            <w:sz w:val="22"/>
            <w:szCs w:val="22"/>
          </w:rPr>
          <w:fldChar w:fldCharType="separate"/>
        </w:r>
        <w:r w:rsidR="00A52D29" w:rsidRPr="008927D5">
          <w:rPr>
            <w:rStyle w:val="Hyperlink"/>
            <w:rFonts w:asciiTheme="majorHAnsi" w:hAnsiTheme="majorHAnsi" w:cstheme="majorBidi"/>
            <w:sz w:val="22"/>
            <w:szCs w:val="22"/>
          </w:rPr>
          <w:t>https://youtu.be/D54yfxRSY6s</w:t>
        </w:r>
        <w:r w:rsidR="00A52D29">
          <w:rPr>
            <w:rFonts w:asciiTheme="majorHAnsi" w:hAnsiTheme="majorHAnsi" w:cstheme="majorBidi"/>
            <w:sz w:val="22"/>
            <w:szCs w:val="22"/>
          </w:rPr>
          <w:fldChar w:fldCharType="end"/>
        </w:r>
      </w:ins>
      <w:ins w:id="10" w:author="Sterling Baird" w:date="2023-03-04T10:42:00Z">
        <w:r w:rsidR="00AB42FC">
          <w:rPr>
            <w:rFonts w:asciiTheme="majorHAnsi" w:hAnsiTheme="majorHAnsi" w:cstheme="majorBidi"/>
            <w:sz w:val="22"/>
            <w:szCs w:val="22"/>
          </w:rPr>
          <w:t>.</w:t>
        </w:r>
      </w:ins>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3F46A8D8" w:rsidR="00C92E47" w:rsidDel="002E3800" w:rsidRDefault="00561319">
      <w:pPr>
        <w:pStyle w:val="Heading1"/>
        <w:spacing w:before="0"/>
        <w:rPr>
          <w:del w:id="11" w:author="Sterling Baird" w:date="2023-03-06T23:08:00Z"/>
          <w:rFonts w:eastAsia="Arial" w:cstheme="majorHAnsi"/>
          <w:i/>
          <w:iCs/>
          <w:color w:val="auto"/>
          <w:sz w:val="22"/>
          <w:szCs w:val="22"/>
        </w:rPr>
      </w:pPr>
      <w:ins w:id="12" w:author="Sterling Baird" w:date="2023-03-20T10:17:00Z">
        <w:r>
          <w:rPr>
            <w:rFonts w:eastAsia="Arial" w:cstheme="majorHAnsi"/>
            <w:i/>
            <w:iCs/>
            <w:noProof/>
            <w:sz w:val="22"/>
            <w:szCs w:val="22"/>
          </w:rPr>
          <w:drawing>
            <wp:inline distT="0" distB="0" distL="0" distR="0" wp14:anchorId="14C82BB5" wp14:editId="4C033D4A">
              <wp:extent cx="3657607" cy="3657607"/>
              <wp:effectExtent l="0" t="0" r="0" b="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ins>
    </w:p>
    <w:p w14:paraId="0DAB1E97" w14:textId="2968E975" w:rsidR="003662AA" w:rsidRPr="003662AA" w:rsidRDefault="003662AA" w:rsidP="003662AA">
      <w:del w:id="13" w:author="Sterling Baird" w:date="2023-03-06T20:49:00Z">
        <w:r w:rsidDel="00964448">
          <w:rPr>
            <w:noProof/>
          </w:rPr>
          <w:drawing>
            <wp:inline distT="0" distB="0" distL="0" distR="0" wp14:anchorId="38EE8A74" wp14:editId="38D104F2">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del>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76C51DF4" w:rsidR="00F50322" w:rsidRPr="00F50322" w:rsidRDefault="00F50322" w:rsidP="00F50322">
      <w:r>
        <w:t>The protocol below describes how to set up a “Hello, World!” for a self-driving laboratory</w:t>
      </w:r>
      <w:r w:rsidR="00197B20">
        <w:rPr>
          <w:vertAlign w:val="superscript"/>
        </w:rPr>
        <w:t>(2)</w:t>
      </w:r>
      <w:r w:rsidR="00197B20">
        <w:t xml:space="preserve"> </w:t>
      </w:r>
      <w:r>
        <w:t xml:space="preserve">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7416E40E" w14:textId="36AB257A" w:rsidR="00CA4F6E" w:rsidRDefault="004D2805">
      <w:pPr>
        <w:numPr>
          <w:ilvl w:val="0"/>
          <w:numId w:val="1"/>
        </w:numPr>
        <w:rPr>
          <w:ins w:id="14" w:author="Sterling Baird" w:date="2023-03-04T11:51:00Z"/>
          <w:rFonts w:asciiTheme="majorHAnsi" w:hAnsiTheme="majorHAnsi" w:cstheme="majorHAnsi"/>
          <w:sz w:val="22"/>
          <w:szCs w:val="22"/>
        </w:rPr>
      </w:pPr>
      <w:r w:rsidRPr="004D2805">
        <w:rPr>
          <w:rFonts w:asciiTheme="majorHAnsi" w:hAnsiTheme="majorHAnsi" w:cstheme="majorHAnsi"/>
          <w:sz w:val="22"/>
          <w:szCs w:val="22"/>
        </w:rPr>
        <w:t xml:space="preserve">Order the </w:t>
      </w:r>
      <w:del w:id="15" w:author="Sterling Baird" w:date="2023-03-04T11:39:00Z">
        <w:r w:rsidRPr="004D2805" w:rsidDel="00D3787F">
          <w:rPr>
            <w:rFonts w:asciiTheme="majorHAnsi" w:hAnsiTheme="majorHAnsi" w:cstheme="majorHAnsi"/>
            <w:sz w:val="22"/>
            <w:szCs w:val="22"/>
          </w:rPr>
          <w:delText xml:space="preserve">required </w:delText>
        </w:r>
      </w:del>
      <w:r w:rsidRPr="004D2805">
        <w:rPr>
          <w:rFonts w:asciiTheme="majorHAnsi" w:hAnsiTheme="majorHAnsi" w:cstheme="majorHAnsi"/>
          <w:sz w:val="22"/>
          <w:szCs w:val="22"/>
        </w:rPr>
        <w:t>parts</w:t>
      </w:r>
      <w:ins w:id="16" w:author="Sterling Baird" w:date="2023-03-06T15:35:00Z">
        <w:r w:rsidR="00693069">
          <w:rPr>
            <w:rFonts w:asciiTheme="majorHAnsi" w:hAnsiTheme="majorHAnsi" w:cstheme="majorHAnsi"/>
            <w:sz w:val="22"/>
            <w:szCs w:val="22"/>
          </w:rPr>
          <w:t xml:space="preserve">: </w:t>
        </w:r>
        <w:r w:rsidR="005656F8">
          <w:rPr>
            <w:rFonts w:asciiTheme="majorHAnsi" w:hAnsiTheme="majorHAnsi" w:cstheme="majorHAnsi"/>
            <w:sz w:val="22"/>
            <w:szCs w:val="22"/>
          </w:rPr>
          <w:t>(</w:t>
        </w:r>
      </w:ins>
      <w:del w:id="17" w:author="Sterling Baird" w:date="2023-03-06T15:35:00Z">
        <w:r w:rsidRPr="004D2805" w:rsidDel="00693069">
          <w:rPr>
            <w:rFonts w:asciiTheme="majorHAnsi" w:hAnsiTheme="majorHAnsi" w:cstheme="majorHAnsi"/>
            <w:sz w:val="22"/>
            <w:szCs w:val="22"/>
          </w:rPr>
          <w:delText xml:space="preserve"> </w:delText>
        </w:r>
      </w:del>
      <w:ins w:id="18" w:author="Sterling Baird" w:date="2023-03-06T15:35:00Z">
        <w:r w:rsidR="005656F8">
          <w:rPr>
            <w:rFonts w:asciiTheme="majorHAnsi" w:hAnsiTheme="majorHAnsi" w:cstheme="majorHAnsi"/>
            <w:sz w:val="22"/>
            <w:szCs w:val="22"/>
          </w:rPr>
          <w:fldChar w:fldCharType="begin"/>
        </w:r>
        <w:r w:rsidR="005656F8">
          <w:rPr>
            <w:rFonts w:asciiTheme="majorHAnsi" w:hAnsiTheme="majorHAnsi" w:cstheme="majorHAnsi"/>
            <w:sz w:val="22"/>
            <w:szCs w:val="22"/>
          </w:rPr>
          <w:instrText xml:space="preserve"> HYPERLINK "</w:instrText>
        </w:r>
      </w:ins>
      <w:ins w:id="19" w:author="Sterling Baird" w:date="2023-03-06T15:34:00Z">
        <w:r w:rsidR="005656F8" w:rsidRPr="005656F8">
          <w:rPr>
            <w:rPrChange w:id="20" w:author="Sterling Baird" w:date="2023-03-06T15:35:00Z">
              <w:rPr>
                <w:rStyle w:val="Hyperlink"/>
                <w:rFonts w:asciiTheme="majorHAnsi" w:hAnsiTheme="majorHAnsi" w:cstheme="majorHAnsi"/>
                <w:sz w:val="22"/>
                <w:szCs w:val="22"/>
              </w:rPr>
            </w:rPrChange>
          </w:rPr>
          <w:instrText>https://www.digikey.com/short/qztj2jt7</w:instrText>
        </w:r>
      </w:ins>
      <w:ins w:id="21" w:author="Sterling Baird" w:date="2023-03-06T15:35:00Z">
        <w:r w:rsidR="005656F8">
          <w:rPr>
            <w:rFonts w:asciiTheme="majorHAnsi" w:hAnsiTheme="majorHAnsi" w:cstheme="majorHAnsi"/>
            <w:sz w:val="22"/>
            <w:szCs w:val="22"/>
          </w:rPr>
          <w:instrText xml:space="preserve">" </w:instrText>
        </w:r>
        <w:r w:rsidR="005656F8">
          <w:rPr>
            <w:rFonts w:asciiTheme="majorHAnsi" w:hAnsiTheme="majorHAnsi" w:cstheme="majorHAnsi"/>
            <w:sz w:val="22"/>
            <w:szCs w:val="22"/>
          </w:rPr>
        </w:r>
        <w:r w:rsidR="005656F8">
          <w:rPr>
            <w:rFonts w:asciiTheme="majorHAnsi" w:hAnsiTheme="majorHAnsi" w:cstheme="majorHAnsi"/>
            <w:sz w:val="22"/>
            <w:szCs w:val="22"/>
          </w:rPr>
          <w:fldChar w:fldCharType="separate"/>
        </w:r>
      </w:ins>
      <w:ins w:id="22" w:author="Sterling Baird" w:date="2023-03-06T15:34:00Z">
        <w:r w:rsidR="005656F8" w:rsidRPr="005656F8">
          <w:rPr>
            <w:rStyle w:val="Hyperlink"/>
            <w:rFonts w:asciiTheme="majorHAnsi" w:hAnsiTheme="majorHAnsi" w:cstheme="majorHAnsi"/>
            <w:sz w:val="22"/>
            <w:szCs w:val="22"/>
          </w:rPr>
          <w:t>https://www.digikey.com/short/qztj2jt7</w:t>
        </w:r>
      </w:ins>
      <w:ins w:id="23" w:author="Sterling Baird" w:date="2023-03-06T15:35:00Z">
        <w:r w:rsidR="005656F8">
          <w:rPr>
            <w:rFonts w:asciiTheme="majorHAnsi" w:hAnsiTheme="majorHAnsi" w:cstheme="majorHAnsi"/>
            <w:sz w:val="22"/>
            <w:szCs w:val="22"/>
          </w:rPr>
          <w:fldChar w:fldCharType="end"/>
        </w:r>
      </w:ins>
      <w:ins w:id="24" w:author="Sterling Baird" w:date="2023-03-06T15:34:00Z">
        <w:r w:rsidR="00693069">
          <w:rPr>
            <w:rFonts w:asciiTheme="majorHAnsi" w:hAnsiTheme="majorHAnsi" w:cstheme="majorHAnsi"/>
            <w:sz w:val="22"/>
            <w:szCs w:val="22"/>
          </w:rPr>
          <w:t xml:space="preserve"> AND </w:t>
        </w:r>
        <w:r w:rsidR="00693069">
          <w:rPr>
            <w:rFonts w:asciiTheme="majorHAnsi" w:hAnsiTheme="majorHAnsi" w:cstheme="majorHAnsi"/>
            <w:sz w:val="22"/>
            <w:szCs w:val="22"/>
          </w:rPr>
          <w:fldChar w:fldCharType="begin"/>
        </w:r>
        <w:r w:rsidR="00693069">
          <w:rPr>
            <w:rFonts w:asciiTheme="majorHAnsi" w:hAnsiTheme="majorHAnsi" w:cstheme="majorHAnsi"/>
            <w:sz w:val="22"/>
            <w:szCs w:val="22"/>
          </w:rPr>
          <w:instrText xml:space="preserve"> HYPERLINK "https://www.pishop.us/product/raspberry-pi-pico-w-with-pre-soldered-headers/" </w:instrText>
        </w:r>
        <w:r w:rsidR="00693069">
          <w:rPr>
            <w:rFonts w:asciiTheme="majorHAnsi" w:hAnsiTheme="majorHAnsi" w:cstheme="majorHAnsi"/>
            <w:sz w:val="22"/>
            <w:szCs w:val="22"/>
          </w:rPr>
        </w:r>
        <w:r w:rsidR="00693069">
          <w:rPr>
            <w:rFonts w:asciiTheme="majorHAnsi" w:hAnsiTheme="majorHAnsi" w:cstheme="majorHAnsi"/>
            <w:sz w:val="22"/>
            <w:szCs w:val="22"/>
          </w:rPr>
          <w:fldChar w:fldCharType="separate"/>
        </w:r>
        <w:r w:rsidR="00693069" w:rsidRPr="00693069">
          <w:rPr>
            <w:rStyle w:val="Hyperlink"/>
            <w:rFonts w:asciiTheme="majorHAnsi" w:hAnsiTheme="majorHAnsi" w:cstheme="majorHAnsi"/>
            <w:sz w:val="22"/>
            <w:szCs w:val="22"/>
          </w:rPr>
          <w:t>Pico W with pre-soldered headers</w:t>
        </w:r>
        <w:r w:rsidR="00693069">
          <w:rPr>
            <w:rFonts w:asciiTheme="majorHAnsi" w:hAnsiTheme="majorHAnsi" w:cstheme="majorHAnsi"/>
            <w:sz w:val="22"/>
            <w:szCs w:val="22"/>
          </w:rPr>
          <w:fldChar w:fldCharType="end"/>
        </w:r>
        <w:r w:rsidR="00693069">
          <w:rPr>
            <w:rFonts w:asciiTheme="majorHAnsi" w:hAnsiTheme="majorHAnsi" w:cstheme="majorHAnsi"/>
            <w:sz w:val="22"/>
            <w:szCs w:val="22"/>
          </w:rPr>
          <w:t>)</w:t>
        </w:r>
        <w:r w:rsidR="00693069" w:rsidRPr="004D2805" w:rsidDel="00CB43C2">
          <w:rPr>
            <w:rFonts w:asciiTheme="majorHAnsi" w:hAnsiTheme="majorHAnsi" w:cstheme="majorHAnsi"/>
            <w:sz w:val="22"/>
            <w:szCs w:val="22"/>
          </w:rPr>
          <w:t xml:space="preserve"> </w:t>
        </w:r>
        <w:r w:rsidR="00693069">
          <w:rPr>
            <w:rFonts w:asciiTheme="majorHAnsi" w:hAnsiTheme="majorHAnsi" w:cstheme="majorHAnsi"/>
            <w:sz w:val="22"/>
            <w:szCs w:val="22"/>
          </w:rPr>
          <w:t xml:space="preserve"> OR </w:t>
        </w:r>
      </w:ins>
      <w:del w:id="25" w:author="Sterling Baird" w:date="2023-03-06T15:28:00Z">
        <w:r w:rsidRPr="004D2805" w:rsidDel="00CB43C2">
          <w:rPr>
            <w:rFonts w:asciiTheme="majorHAnsi" w:hAnsiTheme="majorHAnsi" w:cstheme="majorHAnsi"/>
            <w:sz w:val="22"/>
            <w:szCs w:val="22"/>
          </w:rPr>
          <w:delText>[</w:delText>
        </w:r>
      </w:del>
      <w:ins w:id="26" w:author="Sterling Baird" w:date="2023-03-06T15:28:00Z">
        <w:r w:rsidR="00CB43C2">
          <w:rPr>
            <w:rFonts w:asciiTheme="majorHAnsi" w:hAnsiTheme="majorHAnsi" w:cstheme="majorHAnsi"/>
            <w:sz w:val="22"/>
            <w:szCs w:val="22"/>
          </w:rPr>
          <w:fldChar w:fldCharType="begin"/>
        </w:r>
        <w:r w:rsidR="00CB43C2">
          <w:rPr>
            <w:rFonts w:asciiTheme="majorHAnsi" w:hAnsiTheme="majorHAnsi" w:cstheme="majorHAnsi"/>
            <w:sz w:val="22"/>
            <w:szCs w:val="22"/>
          </w:rPr>
          <w:instrText xml:space="preserve"> HYPERLINK "</w:instrText>
        </w:r>
      </w:ins>
      <w:ins w:id="27" w:author="Sterling Baird" w:date="2023-03-04T13:21:00Z">
        <w:r w:rsidR="00CB43C2" w:rsidRPr="00CB43C2">
          <w:rPr>
            <w:rPrChange w:id="28" w:author="Sterling Baird" w:date="2023-03-06T15:28:00Z">
              <w:rPr>
                <w:rStyle w:val="Hyperlink"/>
                <w:rFonts w:asciiTheme="majorHAnsi" w:hAnsiTheme="majorHAnsi" w:cstheme="majorHAnsi"/>
                <w:sz w:val="22"/>
                <w:szCs w:val="22"/>
              </w:rPr>
            </w:rPrChange>
          </w:rPr>
          <w:instrText>https://www.digikey.com/short/vtzjbvr2</w:instrText>
        </w:r>
      </w:ins>
      <w:ins w:id="29" w:author="Sterling Baird" w:date="2023-03-06T15:28:00Z">
        <w:r w:rsidR="00CB43C2">
          <w:rPr>
            <w:rFonts w:asciiTheme="majorHAnsi" w:hAnsiTheme="majorHAnsi" w:cstheme="majorHAnsi"/>
            <w:sz w:val="22"/>
            <w:szCs w:val="22"/>
          </w:rPr>
          <w:instrText xml:space="preserve">" </w:instrText>
        </w:r>
        <w:r w:rsidR="00CB43C2">
          <w:rPr>
            <w:rFonts w:asciiTheme="majorHAnsi" w:hAnsiTheme="majorHAnsi" w:cstheme="majorHAnsi"/>
            <w:sz w:val="22"/>
            <w:szCs w:val="22"/>
          </w:rPr>
        </w:r>
        <w:r w:rsidR="00CB43C2">
          <w:rPr>
            <w:rFonts w:asciiTheme="majorHAnsi" w:hAnsiTheme="majorHAnsi" w:cstheme="majorHAnsi"/>
            <w:sz w:val="22"/>
            <w:szCs w:val="22"/>
          </w:rPr>
          <w:fldChar w:fldCharType="separate"/>
        </w:r>
      </w:ins>
      <w:ins w:id="30" w:author="Sterling Baird" w:date="2023-03-04T13:21:00Z">
        <w:r w:rsidR="00CB43C2" w:rsidRPr="00CB43C2">
          <w:rPr>
            <w:rStyle w:val="Hyperlink"/>
            <w:rFonts w:asciiTheme="majorHAnsi" w:hAnsiTheme="majorHAnsi" w:cstheme="majorHAnsi"/>
            <w:sz w:val="22"/>
            <w:szCs w:val="22"/>
          </w:rPr>
          <w:t>https://www.digikey.com/short/vtzjbvr2</w:t>
        </w:r>
      </w:ins>
      <w:ins w:id="31" w:author="Sterling Baird" w:date="2023-03-06T15:28:00Z">
        <w:r w:rsidR="00CB43C2">
          <w:rPr>
            <w:rFonts w:asciiTheme="majorHAnsi" w:hAnsiTheme="majorHAnsi" w:cstheme="majorHAnsi"/>
            <w:sz w:val="22"/>
            <w:szCs w:val="22"/>
          </w:rPr>
          <w:fldChar w:fldCharType="end"/>
        </w:r>
      </w:ins>
      <w:ins w:id="32" w:author="Sterling Baird" w:date="2023-03-06T15:29:00Z">
        <w:r w:rsidR="00D4202B">
          <w:rPr>
            <w:rFonts w:asciiTheme="majorHAnsi" w:hAnsiTheme="majorHAnsi" w:cstheme="majorHAnsi"/>
            <w:sz w:val="22"/>
            <w:szCs w:val="22"/>
          </w:rPr>
          <w:t>.</w:t>
        </w:r>
      </w:ins>
      <w:del w:id="33" w:author="Sterling Baird" w:date="2023-03-06T15:28:00Z">
        <w:r w:rsidRPr="004D2805" w:rsidDel="00CB43C2">
          <w:rPr>
            <w:rFonts w:asciiTheme="majorHAnsi" w:hAnsiTheme="majorHAnsi" w:cstheme="majorHAnsi"/>
            <w:sz w:val="22"/>
            <w:szCs w:val="22"/>
          </w:rPr>
          <w:delText>]</w:delText>
        </w:r>
      </w:del>
      <w:ins w:id="34" w:author="Sterling Baird" w:date="2023-03-06T15:28:00Z">
        <w:r w:rsidR="00CB43C2">
          <w:rPr>
            <w:rFonts w:asciiTheme="majorHAnsi" w:hAnsiTheme="majorHAnsi" w:cstheme="majorHAnsi"/>
            <w:sz w:val="22"/>
            <w:szCs w:val="22"/>
          </w:rPr>
          <w:t xml:space="preserve"> </w:t>
        </w:r>
      </w:ins>
      <w:ins w:id="35" w:author="Sterling Baird" w:date="2023-03-06T15:35:00Z">
        <w:r w:rsidR="005656F8">
          <w:rPr>
            <w:rFonts w:asciiTheme="majorHAnsi" w:hAnsiTheme="majorHAnsi" w:cstheme="majorHAnsi"/>
            <w:sz w:val="22"/>
            <w:szCs w:val="22"/>
          </w:rPr>
          <w:t>For the first option, t</w:t>
        </w:r>
      </w:ins>
      <w:ins w:id="36" w:author="Sterling Baird" w:date="2023-03-06T15:28:00Z">
        <w:r w:rsidR="00CB43C2">
          <w:rPr>
            <w:rFonts w:asciiTheme="majorHAnsi" w:hAnsiTheme="majorHAnsi" w:cstheme="majorHAnsi"/>
            <w:sz w:val="22"/>
            <w:szCs w:val="22"/>
          </w:rPr>
          <w:t xml:space="preserve">he total is </w:t>
        </w:r>
      </w:ins>
      <w:del w:id="37" w:author="Sterling Baird" w:date="2023-03-04T11:39:00Z">
        <w:r w:rsidRPr="004D2805" w:rsidDel="00D1106F">
          <w:rPr>
            <w:rFonts w:asciiTheme="majorHAnsi" w:hAnsiTheme="majorHAnsi" w:cstheme="majorHAnsi"/>
            <w:sz w:val="22"/>
            <w:szCs w:val="22"/>
          </w:rPr>
          <w:delText xml:space="preserve"> (</w:delText>
        </w:r>
      </w:del>
      <w:ins w:id="38" w:author="Sterling Baird" w:date="2023-03-06T15:31:00Z">
        <w:r w:rsidR="00BA2EA0">
          <w:rPr>
            <w:rFonts w:asciiTheme="majorHAnsi" w:hAnsiTheme="majorHAnsi" w:cstheme="majorHAnsi"/>
            <w:sz w:val="22"/>
            <w:szCs w:val="22"/>
          </w:rPr>
          <w:t>68.61</w:t>
        </w:r>
      </w:ins>
      <w:del w:id="39" w:author="Sterling Baird" w:date="2023-03-04T11:30:00Z">
        <w:r w:rsidRPr="004D2805" w:rsidDel="004C7A70">
          <w:rPr>
            <w:rFonts w:asciiTheme="majorHAnsi" w:hAnsiTheme="majorHAnsi" w:cstheme="majorHAnsi"/>
            <w:sz w:val="22"/>
            <w:szCs w:val="22"/>
          </w:rPr>
          <w:delText>60.80</w:delText>
        </w:r>
      </w:del>
      <w:r w:rsidRPr="004D2805">
        <w:rPr>
          <w:rFonts w:asciiTheme="majorHAnsi" w:hAnsiTheme="majorHAnsi" w:cstheme="majorHAnsi"/>
          <w:sz w:val="22"/>
          <w:szCs w:val="22"/>
        </w:rPr>
        <w:t xml:space="preserve"> USD </w:t>
      </w:r>
      <w:ins w:id="40" w:author="Sterling Baird" w:date="2023-03-04T11:40:00Z">
        <w:r w:rsidR="00D1106F">
          <w:rPr>
            <w:rFonts w:asciiTheme="majorHAnsi" w:hAnsiTheme="majorHAnsi" w:cstheme="majorHAnsi"/>
            <w:sz w:val="22"/>
            <w:szCs w:val="22"/>
          </w:rPr>
          <w:t>(</w:t>
        </w:r>
      </w:ins>
      <w:ins w:id="41" w:author="Sterling Baird" w:date="2023-03-04T11:39:00Z">
        <w:r w:rsidR="000F6C1D">
          <w:rPr>
            <w:rFonts w:asciiTheme="majorHAnsi" w:hAnsiTheme="majorHAnsi" w:cstheme="majorHAnsi"/>
            <w:sz w:val="22"/>
            <w:szCs w:val="22"/>
          </w:rPr>
          <w:t xml:space="preserve">or </w:t>
        </w:r>
      </w:ins>
      <w:ins w:id="42" w:author="Sterling Baird" w:date="2023-03-06T15:31:00Z">
        <w:r w:rsidR="00BA2EA0">
          <w:rPr>
            <w:rFonts w:asciiTheme="majorHAnsi" w:hAnsiTheme="majorHAnsi" w:cstheme="majorHAnsi"/>
            <w:sz w:val="22"/>
            <w:szCs w:val="22"/>
          </w:rPr>
          <w:t>73.72</w:t>
        </w:r>
      </w:ins>
      <w:ins w:id="43" w:author="Sterling Baird" w:date="2023-03-04T11:39:00Z">
        <w:r w:rsidR="000F6C1D">
          <w:rPr>
            <w:rFonts w:asciiTheme="majorHAnsi" w:hAnsiTheme="majorHAnsi" w:cstheme="majorHAnsi"/>
            <w:sz w:val="22"/>
            <w:szCs w:val="22"/>
          </w:rPr>
          <w:t xml:space="preserve"> USD including optional parts</w:t>
        </w:r>
      </w:ins>
      <w:ins w:id="44" w:author="Sterling Baird" w:date="2023-03-04T11:40:00Z">
        <w:r w:rsidR="00D1106F">
          <w:rPr>
            <w:rFonts w:asciiTheme="majorHAnsi" w:hAnsiTheme="majorHAnsi" w:cstheme="majorHAnsi"/>
            <w:sz w:val="22"/>
            <w:szCs w:val="22"/>
          </w:rPr>
          <w:t>)</w:t>
        </w:r>
      </w:ins>
      <w:ins w:id="45" w:author="Sterling Baird" w:date="2023-03-04T11:39:00Z">
        <w:r w:rsidR="000F6C1D">
          <w:rPr>
            <w:rFonts w:asciiTheme="majorHAnsi" w:hAnsiTheme="majorHAnsi" w:cstheme="majorHAnsi"/>
            <w:sz w:val="22"/>
            <w:szCs w:val="22"/>
          </w:rPr>
          <w:t xml:space="preserve"> </w:t>
        </w:r>
      </w:ins>
      <w:r w:rsidRPr="004D2805">
        <w:rPr>
          <w:rFonts w:asciiTheme="majorHAnsi" w:hAnsiTheme="majorHAnsi" w:cstheme="majorHAnsi"/>
          <w:sz w:val="22"/>
          <w:szCs w:val="22"/>
        </w:rPr>
        <w:t>+ shipping as of 2022-</w:t>
      </w:r>
      <w:ins w:id="46" w:author="Sterling Baird" w:date="2023-03-04T11:39:00Z">
        <w:r w:rsidR="000F6C1D">
          <w:rPr>
            <w:rFonts w:asciiTheme="majorHAnsi" w:hAnsiTheme="majorHAnsi" w:cstheme="majorHAnsi"/>
            <w:sz w:val="22"/>
            <w:szCs w:val="22"/>
          </w:rPr>
          <w:t>03</w:t>
        </w:r>
      </w:ins>
      <w:del w:id="47" w:author="Sterling Baird" w:date="2023-03-04T11:39:00Z">
        <w:r w:rsidRPr="004D2805" w:rsidDel="000F6C1D">
          <w:rPr>
            <w:rFonts w:asciiTheme="majorHAnsi" w:hAnsiTheme="majorHAnsi" w:cstheme="majorHAnsi"/>
            <w:sz w:val="22"/>
            <w:szCs w:val="22"/>
          </w:rPr>
          <w:delText>10</w:delText>
        </w:r>
      </w:del>
      <w:r w:rsidRPr="004D2805">
        <w:rPr>
          <w:rFonts w:asciiTheme="majorHAnsi" w:hAnsiTheme="majorHAnsi" w:cstheme="majorHAnsi"/>
          <w:sz w:val="22"/>
          <w:szCs w:val="22"/>
        </w:rPr>
        <w:t>-</w:t>
      </w:r>
      <w:ins w:id="48" w:author="Sterling Baird" w:date="2023-03-04T11:39:00Z">
        <w:r w:rsidR="000F6C1D">
          <w:rPr>
            <w:rFonts w:asciiTheme="majorHAnsi" w:hAnsiTheme="majorHAnsi" w:cstheme="majorHAnsi"/>
            <w:sz w:val="22"/>
            <w:szCs w:val="22"/>
          </w:rPr>
          <w:t>0</w:t>
        </w:r>
      </w:ins>
      <w:ins w:id="49" w:author="Sterling Baird" w:date="2023-03-06T15:31:00Z">
        <w:r w:rsidR="0027245D">
          <w:rPr>
            <w:rFonts w:asciiTheme="majorHAnsi" w:hAnsiTheme="majorHAnsi" w:cstheme="majorHAnsi"/>
            <w:sz w:val="22"/>
            <w:szCs w:val="22"/>
          </w:rPr>
          <w:t>6</w:t>
        </w:r>
      </w:ins>
      <w:del w:id="50" w:author="Sterling Baird" w:date="2023-03-04T11:39:00Z">
        <w:r w:rsidRPr="004D2805" w:rsidDel="000F6C1D">
          <w:rPr>
            <w:rFonts w:asciiTheme="majorHAnsi" w:hAnsiTheme="majorHAnsi" w:cstheme="majorHAnsi"/>
            <w:sz w:val="22"/>
            <w:szCs w:val="22"/>
          </w:rPr>
          <w:delText>20</w:delText>
        </w:r>
      </w:del>
      <w:del w:id="51" w:author="Sterling Baird" w:date="2023-03-04T11:40:00Z">
        <w:r w:rsidRPr="004D2805" w:rsidDel="00D1106F">
          <w:rPr>
            <w:rFonts w:asciiTheme="majorHAnsi" w:hAnsiTheme="majorHAnsi" w:cstheme="majorHAnsi"/>
            <w:sz w:val="22"/>
            <w:szCs w:val="22"/>
          </w:rPr>
          <w:delText>)</w:delText>
        </w:r>
      </w:del>
      <w:ins w:id="52" w:author="Sterling Baird" w:date="2023-03-04T11:26:00Z">
        <w:r w:rsidR="00FE3C33">
          <w:rPr>
            <w:rFonts w:asciiTheme="majorHAnsi" w:hAnsiTheme="majorHAnsi" w:cstheme="majorHAnsi"/>
            <w:sz w:val="22"/>
            <w:szCs w:val="22"/>
          </w:rPr>
          <w:t>.</w:t>
        </w:r>
      </w:ins>
    </w:p>
    <w:p w14:paraId="4D66A500" w14:textId="26A3C705" w:rsidR="00BE55A9" w:rsidRDefault="00CA4F6E">
      <w:pPr>
        <w:numPr>
          <w:ilvl w:val="1"/>
          <w:numId w:val="1"/>
        </w:numPr>
        <w:rPr>
          <w:ins w:id="53" w:author="Sterling Baird" w:date="2023-03-04T11:50:00Z"/>
          <w:rFonts w:asciiTheme="majorHAnsi" w:hAnsiTheme="majorHAnsi" w:cstheme="majorHAnsi"/>
          <w:sz w:val="22"/>
          <w:szCs w:val="22"/>
        </w:rPr>
        <w:pPrChange w:id="54" w:author="Sterling Baird" w:date="2023-03-04T11:51:00Z">
          <w:pPr>
            <w:numPr>
              <w:numId w:val="1"/>
            </w:numPr>
            <w:ind w:left="720" w:hanging="360"/>
          </w:pPr>
        </w:pPrChange>
      </w:pPr>
      <w:ins w:id="55" w:author="Sterling Baird" w:date="2023-03-04T11:51:00Z">
        <w:r>
          <w:rPr>
            <w:rFonts w:asciiTheme="majorHAnsi" w:hAnsiTheme="majorHAnsi" w:cstheme="majorHAnsi"/>
            <w:sz w:val="22"/>
            <w:szCs w:val="22"/>
          </w:rPr>
          <w:t>The authors plan to periodically check and update the “</w:t>
        </w:r>
        <w:proofErr w:type="spellStart"/>
        <w:r>
          <w:rPr>
            <w:rFonts w:asciiTheme="majorHAnsi" w:hAnsiTheme="majorHAnsi" w:cstheme="majorHAnsi"/>
            <w:sz w:val="22"/>
            <w:szCs w:val="22"/>
          </w:rPr>
          <w:t>DigiKey</w:t>
        </w:r>
        <w:proofErr w:type="spellEnd"/>
        <w:r>
          <w:rPr>
            <w:rFonts w:asciiTheme="majorHAnsi" w:hAnsiTheme="majorHAnsi" w:cstheme="majorHAnsi"/>
            <w:sz w:val="22"/>
            <w:szCs w:val="22"/>
          </w:rPr>
          <w:t xml:space="preserve"> Order" link at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HYPERLINK "</w:instrText>
        </w:r>
        <w:r w:rsidRPr="00234E62">
          <w:rPr>
            <w:rFonts w:asciiTheme="majorHAnsi" w:hAnsiTheme="majorHAnsi" w:cstheme="majorHAnsi"/>
            <w:sz w:val="22"/>
            <w:szCs w:val="22"/>
          </w:rPr>
          <w:instrText>https://hackaday.io/project/186289-autonomous-research-laboratories</w:instrText>
        </w:r>
        <w:r>
          <w:rPr>
            <w:rFonts w:asciiTheme="majorHAnsi" w:hAnsiTheme="majorHAnsi" w:cstheme="majorHAnsi"/>
            <w:sz w:val="22"/>
            <w:szCs w:val="22"/>
          </w:rPr>
          <w:instrText xml:space="preserve">" </w:instrText>
        </w:r>
        <w:r>
          <w:rPr>
            <w:rFonts w:asciiTheme="majorHAnsi" w:hAnsiTheme="majorHAnsi" w:cstheme="majorHAnsi"/>
            <w:sz w:val="22"/>
            <w:szCs w:val="22"/>
          </w:rPr>
        </w:r>
        <w:r>
          <w:rPr>
            <w:rFonts w:asciiTheme="majorHAnsi" w:hAnsiTheme="majorHAnsi" w:cstheme="majorHAnsi"/>
            <w:sz w:val="22"/>
            <w:szCs w:val="22"/>
          </w:rPr>
          <w:fldChar w:fldCharType="separate"/>
        </w:r>
        <w:r w:rsidRPr="00564E25">
          <w:rPr>
            <w:rStyle w:val="Hyperlink"/>
            <w:rFonts w:asciiTheme="majorHAnsi" w:hAnsiTheme="majorHAnsi" w:cstheme="majorHAnsi"/>
            <w:sz w:val="22"/>
            <w:szCs w:val="22"/>
          </w:rPr>
          <w:t>https://hackaday.io/project/186289-autonomous-research-laboratories</w:t>
        </w:r>
        <w:r>
          <w:rPr>
            <w:rFonts w:asciiTheme="majorHAnsi" w:hAnsiTheme="majorHAnsi" w:cstheme="majorHAnsi"/>
            <w:sz w:val="22"/>
            <w:szCs w:val="22"/>
          </w:rPr>
          <w:fldChar w:fldCharType="end"/>
        </w:r>
        <w:r>
          <w:rPr>
            <w:rFonts w:asciiTheme="majorHAnsi" w:hAnsiTheme="majorHAnsi" w:cstheme="majorHAnsi"/>
            <w:sz w:val="22"/>
            <w:szCs w:val="22"/>
          </w:rPr>
          <w:t>.</w:t>
        </w:r>
      </w:ins>
    </w:p>
    <w:p w14:paraId="4CF71F2A" w14:textId="77777777" w:rsidR="00CA4F6E" w:rsidRDefault="000F2D3F" w:rsidP="00BE55A9">
      <w:pPr>
        <w:numPr>
          <w:ilvl w:val="1"/>
          <w:numId w:val="1"/>
        </w:numPr>
        <w:rPr>
          <w:ins w:id="56" w:author="Sterling Baird" w:date="2023-03-04T11:51:00Z"/>
          <w:rFonts w:asciiTheme="majorHAnsi" w:hAnsiTheme="majorHAnsi" w:cstheme="majorHAnsi"/>
          <w:sz w:val="22"/>
          <w:szCs w:val="22"/>
        </w:rPr>
      </w:pPr>
      <w:bookmarkStart w:id="57" w:name="_Ref129011934"/>
      <w:ins w:id="58" w:author="Sterling Baird" w:date="2023-03-04T11:26:00Z">
        <w:r>
          <w:rPr>
            <w:rFonts w:asciiTheme="majorHAnsi" w:hAnsiTheme="majorHAnsi" w:cstheme="majorHAnsi"/>
            <w:sz w:val="22"/>
            <w:szCs w:val="22"/>
          </w:rPr>
          <w:t xml:space="preserve">In case of part shortages, many </w:t>
        </w:r>
      </w:ins>
      <w:ins w:id="59" w:author="Sterling Baird" w:date="2023-03-04T11:27:00Z">
        <w:r>
          <w:rPr>
            <w:rFonts w:asciiTheme="majorHAnsi" w:hAnsiTheme="majorHAnsi" w:cstheme="majorHAnsi"/>
            <w:sz w:val="22"/>
            <w:szCs w:val="22"/>
          </w:rPr>
          <w:t xml:space="preserve">products may also be found on the </w:t>
        </w:r>
      </w:ins>
      <w:ins w:id="60" w:author="Sterling Baird" w:date="2023-03-04T11:26:00Z">
        <w:r w:rsidR="00FE3C33">
          <w:rPr>
            <w:rFonts w:asciiTheme="majorHAnsi" w:hAnsiTheme="majorHAnsi" w:cstheme="majorHAnsi"/>
            <w:sz w:val="22"/>
            <w:szCs w:val="22"/>
          </w:rPr>
          <w:t>Adafruit</w:t>
        </w:r>
      </w:ins>
      <w:ins w:id="61" w:author="Sterling Baird" w:date="2023-03-04T11:27:00Z">
        <w:r>
          <w:rPr>
            <w:rFonts w:asciiTheme="majorHAnsi" w:hAnsiTheme="majorHAnsi" w:cstheme="majorHAnsi"/>
            <w:sz w:val="22"/>
            <w:szCs w:val="22"/>
          </w:rPr>
          <w:t xml:space="preserve"> website.</w:t>
        </w:r>
        <w:bookmarkEnd w:id="57"/>
        <w:r w:rsidR="00BF01F3">
          <w:rPr>
            <w:rFonts w:asciiTheme="majorHAnsi" w:hAnsiTheme="majorHAnsi" w:cstheme="majorHAnsi"/>
            <w:sz w:val="22"/>
            <w:szCs w:val="22"/>
          </w:rPr>
          <w:t xml:space="preserve"> </w:t>
        </w:r>
      </w:ins>
    </w:p>
    <w:p w14:paraId="23360724" w14:textId="617B19B8" w:rsidR="00CA4F6E" w:rsidRDefault="00CA4F6E" w:rsidP="00BE55A9">
      <w:pPr>
        <w:numPr>
          <w:ilvl w:val="1"/>
          <w:numId w:val="1"/>
        </w:numPr>
        <w:rPr>
          <w:ins w:id="62" w:author="Sterling Baird" w:date="2023-03-04T11:51:00Z"/>
          <w:rFonts w:asciiTheme="majorHAnsi" w:hAnsiTheme="majorHAnsi" w:cstheme="majorHAnsi"/>
          <w:sz w:val="22"/>
          <w:szCs w:val="22"/>
        </w:rPr>
      </w:pPr>
      <w:ins w:id="63" w:author="Sterling Baird" w:date="2023-03-04T11:51:00Z">
        <w:r>
          <w:rPr>
            <w:rFonts w:asciiTheme="majorHAnsi" w:hAnsiTheme="majorHAnsi" w:cstheme="majorHAnsi"/>
            <w:sz w:val="22"/>
            <w:szCs w:val="22"/>
          </w:rPr>
          <w:t>If you’d like to avoid soldering,</w:t>
        </w:r>
        <w:r w:rsidRPr="00D1129A">
          <w:rPr>
            <w:rFonts w:asciiTheme="majorHAnsi" w:hAnsiTheme="majorHAnsi" w:cstheme="majorHAnsi"/>
            <w:sz w:val="22"/>
            <w:szCs w:val="22"/>
          </w:rPr>
          <w:t xml:space="preserve"> you </w:t>
        </w:r>
        <w:r>
          <w:rPr>
            <w:rFonts w:asciiTheme="majorHAnsi" w:hAnsiTheme="majorHAnsi" w:cstheme="majorHAnsi"/>
            <w:sz w:val="22"/>
            <w:szCs w:val="22"/>
          </w:rPr>
          <w:t xml:space="preserve">will </w:t>
        </w:r>
        <w:r w:rsidRPr="00D1129A">
          <w:rPr>
            <w:rFonts w:asciiTheme="majorHAnsi" w:hAnsiTheme="majorHAnsi" w:cstheme="majorHAnsi"/>
            <w:sz w:val="22"/>
            <w:szCs w:val="22"/>
          </w:rPr>
          <w:t>need to source a Pico W with headers or a Pico WH separately</w:t>
        </w:r>
        <w:r>
          <w:rPr>
            <w:rFonts w:asciiTheme="majorHAnsi" w:hAnsiTheme="majorHAnsi" w:cstheme="majorHAnsi"/>
            <w:sz w:val="22"/>
            <w:szCs w:val="22"/>
          </w:rPr>
          <w:t xml:space="preserve">, such as </w:t>
        </w:r>
        <w:proofErr w:type="spellStart"/>
        <w:r>
          <w:rPr>
            <w:rFonts w:asciiTheme="majorHAnsi" w:hAnsiTheme="majorHAnsi" w:cstheme="majorHAnsi"/>
            <w:sz w:val="22"/>
            <w:szCs w:val="22"/>
          </w:rPr>
          <w:t>PiShop’s</w:t>
        </w:r>
        <w:proofErr w:type="spellEnd"/>
        <w:r>
          <w:rPr>
            <w:rFonts w:asciiTheme="majorHAnsi" w:hAnsiTheme="majorHAnsi" w:cstheme="majorHAnsi"/>
            <w:sz w:val="22"/>
            <w:szCs w:val="22"/>
          </w:rPr>
          <w:t xml:space="preserve">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HYPERLINK "https://www.pishop.us/product/raspberry-pi-pico-w-with-pre-soldered-headers/" </w:instrText>
        </w:r>
        <w:r>
          <w:rPr>
            <w:rFonts w:asciiTheme="majorHAnsi" w:hAnsiTheme="majorHAnsi" w:cstheme="majorHAnsi"/>
            <w:sz w:val="22"/>
            <w:szCs w:val="22"/>
          </w:rPr>
        </w:r>
        <w:r>
          <w:rPr>
            <w:rFonts w:asciiTheme="majorHAnsi" w:hAnsiTheme="majorHAnsi" w:cstheme="majorHAnsi"/>
            <w:sz w:val="22"/>
            <w:szCs w:val="22"/>
          </w:rPr>
          <w:fldChar w:fldCharType="separate"/>
        </w:r>
        <w:r w:rsidRPr="005E2ACF">
          <w:rPr>
            <w:rStyle w:val="Hyperlink"/>
            <w:rFonts w:asciiTheme="majorHAnsi" w:hAnsiTheme="majorHAnsi" w:cstheme="majorHAnsi"/>
            <w:sz w:val="22"/>
            <w:szCs w:val="22"/>
          </w:rPr>
          <w:t>Pico W’s with pre-soldered headers</w:t>
        </w:r>
        <w:r>
          <w:rPr>
            <w:rFonts w:asciiTheme="majorHAnsi" w:hAnsiTheme="majorHAnsi" w:cstheme="majorHAnsi"/>
            <w:sz w:val="22"/>
            <w:szCs w:val="22"/>
          </w:rPr>
          <w:fldChar w:fldCharType="end"/>
        </w:r>
        <w:r w:rsidRPr="00D1129A">
          <w:rPr>
            <w:rFonts w:asciiTheme="majorHAnsi" w:hAnsiTheme="majorHAnsi" w:cstheme="majorHAnsi"/>
            <w:sz w:val="22"/>
            <w:szCs w:val="22"/>
          </w:rPr>
          <w:t>. See</w:t>
        </w:r>
        <w:r>
          <w:rPr>
            <w:rFonts w:asciiTheme="majorHAnsi" w:hAnsiTheme="majorHAnsi" w:cstheme="majorHAnsi"/>
            <w:sz w:val="22"/>
            <w:szCs w:val="22"/>
          </w:rPr>
          <w:t xml:space="preserve"> also</w:t>
        </w:r>
        <w:r w:rsidRPr="00D1129A">
          <w:rPr>
            <w:rFonts w:asciiTheme="majorHAnsi" w:hAnsiTheme="majorHAnsi" w:cstheme="majorHAnsi"/>
            <w:sz w:val="22"/>
            <w:szCs w:val="22"/>
          </w:rPr>
          <w:t> </w:t>
        </w:r>
        <w:r>
          <w:fldChar w:fldCharType="begin"/>
        </w:r>
        <w:r>
          <w:instrText>HYPERLINK "https://www.raspberrypi.com/products/raspberry-pi-pico/?variant=raspberry-pi-pico-w"</w:instrText>
        </w:r>
        <w:r>
          <w:fldChar w:fldCharType="separate"/>
        </w:r>
        <w:r w:rsidRPr="00D1129A">
          <w:rPr>
            <w:rStyle w:val="Hyperlink"/>
            <w:rFonts w:asciiTheme="majorHAnsi" w:hAnsiTheme="majorHAnsi" w:cstheme="majorHAnsi"/>
            <w:sz w:val="22"/>
            <w:szCs w:val="22"/>
          </w:rPr>
          <w:t>Raspberry Pi's supported resellers for the Pico W</w:t>
        </w:r>
        <w:r>
          <w:rPr>
            <w:rStyle w:val="Hyperlink"/>
            <w:rFonts w:asciiTheme="majorHAnsi" w:hAnsiTheme="majorHAnsi" w:cstheme="majorHAnsi"/>
            <w:sz w:val="22"/>
            <w:szCs w:val="22"/>
          </w:rPr>
          <w:fldChar w:fldCharType="end"/>
        </w:r>
        <w:r>
          <w:rPr>
            <w:rFonts w:asciiTheme="majorHAnsi" w:hAnsiTheme="majorHAnsi" w:cstheme="majorHAnsi"/>
            <w:sz w:val="22"/>
            <w:szCs w:val="22"/>
          </w:rPr>
          <w:t>.</w:t>
        </w:r>
      </w:ins>
    </w:p>
    <w:p w14:paraId="5F0C7D70" w14:textId="2DE1C072" w:rsidR="001E3C16" w:rsidRPr="000724AB" w:rsidDel="00CA4F6E" w:rsidRDefault="230CFAE1">
      <w:pPr>
        <w:numPr>
          <w:ilvl w:val="1"/>
          <w:numId w:val="1"/>
        </w:numPr>
        <w:rPr>
          <w:del w:id="64" w:author="Sterling Baird" w:date="2023-03-04T11:51:00Z"/>
          <w:rFonts w:asciiTheme="majorHAnsi" w:hAnsiTheme="majorHAnsi" w:cstheme="majorHAnsi"/>
          <w:sz w:val="22"/>
          <w:szCs w:val="22"/>
        </w:rPr>
        <w:pPrChange w:id="65" w:author="Sterling Baird" w:date="2023-03-04T11:50:00Z">
          <w:pPr>
            <w:numPr>
              <w:numId w:val="1"/>
            </w:numPr>
            <w:ind w:left="720" w:hanging="360"/>
          </w:pPr>
        </w:pPrChange>
      </w:pPr>
      <w:del w:id="66" w:author="Sterling Baird" w:date="2023-03-04T11:26:00Z">
        <w:r w:rsidRPr="000724AB" w:rsidDel="00FE3C33">
          <w:rPr>
            <w:rFonts w:asciiTheme="majorHAnsi" w:hAnsiTheme="majorHAnsi" w:cstheme="majorHAnsi"/>
            <w:sz w:val="22"/>
            <w:szCs w:val="22"/>
          </w:rPr>
          <w:lastRenderedPageBreak/>
          <w:delText xml:space="preserve"> </w:delText>
        </w:r>
      </w:del>
    </w:p>
    <w:p w14:paraId="27D86CAE" w14:textId="2E23AE36" w:rsidR="00D1129A" w:rsidRDefault="00D1129A" w:rsidP="00D1129A">
      <w:pPr>
        <w:numPr>
          <w:ilvl w:val="1"/>
          <w:numId w:val="1"/>
        </w:numPr>
        <w:rPr>
          <w:rFonts w:asciiTheme="majorHAnsi" w:hAnsiTheme="majorHAnsi" w:cstheme="majorHAnsi"/>
          <w:sz w:val="22"/>
          <w:szCs w:val="22"/>
        </w:rPr>
      </w:pPr>
      <w:bookmarkStart w:id="67" w:name="_Ref129011944"/>
      <w:r>
        <w:rPr>
          <w:rFonts w:asciiTheme="majorHAnsi" w:hAnsiTheme="majorHAnsi" w:cstheme="majorHAnsi"/>
          <w:sz w:val="22"/>
          <w:szCs w:val="22"/>
        </w:rPr>
        <w:t xml:space="preserve">The sculpting wire needs to be 14 gauge (2 mm) or thinner, including the insulation jacket, and rigid enough to support the sensor. </w:t>
      </w:r>
      <w:ins w:id="68" w:author="Sterling Baird" w:date="2023-03-06T16:45:00Z">
        <w:r w:rsidR="00DD3BE6">
          <w:rPr>
            <w:rFonts w:asciiTheme="majorHAnsi" w:hAnsiTheme="majorHAnsi" w:cstheme="majorHAnsi"/>
            <w:sz w:val="22"/>
            <w:szCs w:val="22"/>
          </w:rPr>
          <w:t xml:space="preserve">The sculpting wire is only used for mounting purposes, </w:t>
        </w:r>
        <w:r w:rsidR="002735C6">
          <w:rPr>
            <w:rFonts w:asciiTheme="majorHAnsi" w:hAnsiTheme="majorHAnsi" w:cstheme="majorHAnsi"/>
            <w:sz w:val="22"/>
            <w:szCs w:val="22"/>
          </w:rPr>
          <w:t xml:space="preserve">not to conduct electricity. </w:t>
        </w:r>
      </w:ins>
      <w:r>
        <w:rPr>
          <w:rFonts w:asciiTheme="majorHAnsi" w:hAnsiTheme="majorHAnsi" w:cstheme="majorHAnsi"/>
          <w:sz w:val="22"/>
          <w:szCs w:val="22"/>
        </w:rPr>
        <w:t>S</w:t>
      </w:r>
      <w:r w:rsidRPr="00D1129A">
        <w:rPr>
          <w:rFonts w:asciiTheme="majorHAnsi" w:hAnsiTheme="majorHAnsi" w:cstheme="majorHAnsi"/>
          <w:sz w:val="22"/>
          <w:szCs w:val="22"/>
        </w:rPr>
        <w:t>culpting wire is </w:t>
      </w:r>
      <w:hyperlink r:id="rId12"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ins w:id="69" w:author="Sterling Baird" w:date="2023-03-06T15:55:00Z">
        <w:r w:rsidR="004A0F09">
          <w:rPr>
            <w:rFonts w:asciiTheme="majorHAnsi" w:hAnsiTheme="majorHAnsi" w:cstheme="majorHAnsi"/>
            <w:sz w:val="22"/>
            <w:szCs w:val="22"/>
          </w:rPr>
          <w:t xml:space="preserve"> See </w:t>
        </w:r>
        <w:r w:rsidR="00322686">
          <w:rPr>
            <w:rFonts w:asciiTheme="majorHAnsi" w:hAnsiTheme="majorHAnsi" w:cstheme="majorHAnsi"/>
            <w:sz w:val="22"/>
            <w:szCs w:val="22"/>
          </w:rPr>
          <w:fldChar w:fldCharType="begin"/>
        </w:r>
        <w:r w:rsidR="00322686">
          <w:rPr>
            <w:rFonts w:asciiTheme="majorHAnsi" w:hAnsiTheme="majorHAnsi" w:cstheme="majorHAnsi"/>
            <w:sz w:val="22"/>
            <w:szCs w:val="22"/>
          </w:rPr>
          <w:instrText xml:space="preserve"> REF _Ref128820876 \h </w:instrText>
        </w:r>
      </w:ins>
      <w:r w:rsidR="00322686">
        <w:rPr>
          <w:rFonts w:asciiTheme="majorHAnsi" w:hAnsiTheme="majorHAnsi" w:cstheme="majorHAnsi"/>
          <w:sz w:val="22"/>
          <w:szCs w:val="22"/>
        </w:rPr>
      </w:r>
      <w:r w:rsidR="00322686">
        <w:rPr>
          <w:rFonts w:asciiTheme="majorHAnsi" w:hAnsiTheme="majorHAnsi" w:cstheme="majorHAnsi"/>
          <w:sz w:val="22"/>
          <w:szCs w:val="22"/>
        </w:rPr>
        <w:fldChar w:fldCharType="separate"/>
      </w:r>
      <w:ins w:id="70" w:author="Sterling Baird" w:date="2023-03-06T15:55:00Z">
        <w:r w:rsidR="00322686" w:rsidRPr="0E8BEC4E">
          <w:rPr>
            <w:color w:val="4F81BD" w:themeColor="accent1"/>
            <w:sz w:val="28"/>
            <w:szCs w:val="28"/>
          </w:rPr>
          <w:t>Problem</w:t>
        </w:r>
        <w:r w:rsidR="00322686">
          <w:rPr>
            <w:color w:val="4F81BD" w:themeColor="accent1"/>
            <w:sz w:val="28"/>
            <w:szCs w:val="28"/>
          </w:rPr>
          <w:t xml:space="preserve"> 5</w:t>
        </w:r>
        <w:r w:rsidR="00322686" w:rsidRPr="0E8BEC4E">
          <w:rPr>
            <w:color w:val="4F81BD" w:themeColor="accent1"/>
            <w:sz w:val="28"/>
            <w:szCs w:val="28"/>
          </w:rPr>
          <w:t>:</w:t>
        </w:r>
        <w:r w:rsidR="00322686">
          <w:rPr>
            <w:rFonts w:asciiTheme="majorHAnsi" w:hAnsiTheme="majorHAnsi" w:cstheme="majorHAnsi"/>
            <w:sz w:val="22"/>
            <w:szCs w:val="22"/>
          </w:rPr>
          <w:fldChar w:fldCharType="end"/>
        </w:r>
        <w:r w:rsidR="00322686">
          <w:rPr>
            <w:rFonts w:asciiTheme="majorHAnsi" w:hAnsiTheme="majorHAnsi" w:cstheme="majorHAnsi"/>
            <w:sz w:val="22"/>
            <w:szCs w:val="22"/>
          </w:rPr>
          <w:t>.</w:t>
        </w:r>
      </w:ins>
      <w:bookmarkEnd w:id="67"/>
    </w:p>
    <w:p w14:paraId="43383741" w14:textId="38144BA7" w:rsidR="00D1129A" w:rsidRDefault="00D1129A" w:rsidP="00D1129A">
      <w:pPr>
        <w:numPr>
          <w:ilvl w:val="1"/>
          <w:numId w:val="1"/>
        </w:numPr>
        <w:rPr>
          <w:ins w:id="71" w:author="Sterling Baird" w:date="2023-03-06T15:54:00Z"/>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ins w:id="72" w:author="Sterling Baird" w:date="2023-03-06T15:35:00Z">
        <w:r w:rsidR="007D193A">
          <w:rPr>
            <w:rFonts w:asciiTheme="majorHAnsi" w:hAnsiTheme="majorHAnsi" w:cstheme="majorHAnsi"/>
            <w:sz w:val="22"/>
            <w:szCs w:val="22"/>
          </w:rPr>
          <w:t xml:space="preserve"> </w:t>
        </w:r>
      </w:ins>
      <w:ins w:id="73" w:author="Sterling Baird" w:date="2023-03-06T15:36:00Z">
        <w:r w:rsidR="00BC163E">
          <w:rPr>
            <w:rFonts w:asciiTheme="majorHAnsi" w:hAnsiTheme="majorHAnsi" w:cstheme="majorHAnsi"/>
            <w:sz w:val="22"/>
            <w:szCs w:val="22"/>
          </w:rPr>
          <w:t xml:space="preserve">where </w:t>
        </w:r>
      </w:ins>
      <w:ins w:id="74" w:author="Sterling Baird" w:date="2023-03-06T15:35:00Z">
        <w:r w:rsidR="007D193A">
          <w:rPr>
            <w:rFonts w:asciiTheme="majorHAnsi" w:hAnsiTheme="majorHAnsi" w:cstheme="majorHAnsi"/>
            <w:sz w:val="22"/>
            <w:szCs w:val="22"/>
          </w:rPr>
          <w:t xml:space="preserve">communication </w:t>
        </w:r>
      </w:ins>
      <w:ins w:id="75" w:author="Sterling Baird" w:date="2023-03-06T15:36:00Z">
        <w:r w:rsidR="00BC163E">
          <w:rPr>
            <w:rFonts w:asciiTheme="majorHAnsi" w:hAnsiTheme="majorHAnsi" w:cstheme="majorHAnsi"/>
            <w:sz w:val="22"/>
            <w:szCs w:val="22"/>
          </w:rPr>
          <w:t xml:space="preserve">happens </w:t>
        </w:r>
      </w:ins>
      <w:ins w:id="76" w:author="Sterling Baird" w:date="2023-03-06T15:35:00Z">
        <w:r w:rsidR="007D193A">
          <w:rPr>
            <w:rFonts w:asciiTheme="majorHAnsi" w:hAnsiTheme="majorHAnsi" w:cstheme="majorHAnsi"/>
            <w:sz w:val="22"/>
            <w:szCs w:val="22"/>
          </w:rPr>
          <w:t>purely via Wi</w:t>
        </w:r>
      </w:ins>
      <w:ins w:id="77" w:author="Sterling Baird" w:date="2023-03-06T15:36:00Z">
        <w:r w:rsidR="00E21FDD">
          <w:rPr>
            <w:rFonts w:asciiTheme="majorHAnsi" w:hAnsiTheme="majorHAnsi" w:cstheme="majorHAnsi"/>
            <w:sz w:val="22"/>
            <w:szCs w:val="22"/>
          </w:rPr>
          <w:t>-</w:t>
        </w:r>
      </w:ins>
      <w:ins w:id="78" w:author="Sterling Baird" w:date="2023-03-06T15:35:00Z">
        <w:r w:rsidR="007D193A">
          <w:rPr>
            <w:rFonts w:asciiTheme="majorHAnsi" w:hAnsiTheme="majorHAnsi" w:cstheme="majorHAnsi"/>
            <w:sz w:val="22"/>
            <w:szCs w:val="22"/>
          </w:rPr>
          <w:t>Fi</w:t>
        </w:r>
      </w:ins>
      <w:ins w:id="79" w:author="Sterling Baird" w:date="2023-03-06T15:55:00Z">
        <w:r w:rsidR="00322686">
          <w:rPr>
            <w:rFonts w:asciiTheme="majorHAnsi" w:hAnsiTheme="majorHAnsi" w:cstheme="majorHAnsi"/>
            <w:sz w:val="22"/>
            <w:szCs w:val="22"/>
          </w:rPr>
          <w:t>.</w:t>
        </w:r>
      </w:ins>
    </w:p>
    <w:p w14:paraId="4B0CCEC0" w14:textId="45170674" w:rsidR="004A0F09" w:rsidRDefault="004A0F09" w:rsidP="00D1129A">
      <w:pPr>
        <w:numPr>
          <w:ilvl w:val="1"/>
          <w:numId w:val="1"/>
        </w:numPr>
        <w:rPr>
          <w:rFonts w:asciiTheme="majorHAnsi" w:hAnsiTheme="majorHAnsi" w:cstheme="majorHAnsi"/>
          <w:sz w:val="22"/>
          <w:szCs w:val="22"/>
        </w:rPr>
      </w:pPr>
      <w:bookmarkStart w:id="80" w:name="_Ref129011840"/>
      <w:ins w:id="81" w:author="Sterling Baird" w:date="2023-03-06T15:54:00Z">
        <w:r>
          <w:rPr>
            <w:rFonts w:asciiTheme="majorHAnsi" w:hAnsiTheme="majorHAnsi" w:cstheme="majorHAnsi"/>
            <w:sz w:val="22"/>
            <w:szCs w:val="22"/>
          </w:rPr>
          <w:t xml:space="preserve">The hardware and software </w:t>
        </w:r>
        <w:proofErr w:type="gramStart"/>
        <w:r>
          <w:rPr>
            <w:rFonts w:asciiTheme="majorHAnsi" w:hAnsiTheme="majorHAnsi" w:cstheme="majorHAnsi"/>
            <w:sz w:val="22"/>
            <w:szCs w:val="22"/>
          </w:rPr>
          <w:t>was</w:t>
        </w:r>
        <w:proofErr w:type="gramEnd"/>
        <w:r>
          <w:rPr>
            <w:rFonts w:asciiTheme="majorHAnsi" w:hAnsiTheme="majorHAnsi" w:cstheme="majorHAnsi"/>
            <w:sz w:val="22"/>
            <w:szCs w:val="22"/>
          </w:rPr>
          <w:t xml:space="preserve"> designed to work with the Pico W, though the setup can be adapted for other microcontrollers. See </w:t>
        </w:r>
      </w:ins>
      <w:ins w:id="82" w:author="Sterling Baird" w:date="2023-03-06T15:55: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_Ref129010517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83" w:author="Sterling Baird" w:date="2023-03-06T15:55:00Z">
        <w:r w:rsidRPr="0E8BEC4E">
          <w:rPr>
            <w:color w:val="4F81BD" w:themeColor="accent1"/>
            <w:sz w:val="28"/>
            <w:szCs w:val="28"/>
          </w:rPr>
          <w:t>Problem</w:t>
        </w:r>
        <w:r>
          <w:rPr>
            <w:color w:val="4F81BD" w:themeColor="accent1"/>
            <w:sz w:val="28"/>
            <w:szCs w:val="28"/>
          </w:rPr>
          <w:t xml:space="preserve"> 1</w:t>
        </w:r>
        <w:r w:rsidRPr="0E8BEC4E">
          <w:rPr>
            <w:color w:val="4F81BD" w:themeColor="accent1"/>
            <w:sz w:val="28"/>
            <w:szCs w:val="28"/>
          </w:rPr>
          <w:t>:</w:t>
        </w:r>
        <w:r>
          <w:rPr>
            <w:rFonts w:asciiTheme="majorHAnsi" w:hAnsiTheme="majorHAnsi" w:cstheme="majorHAnsi"/>
            <w:sz w:val="22"/>
            <w:szCs w:val="22"/>
          </w:rPr>
          <w:fldChar w:fldCharType="end"/>
        </w:r>
        <w:r>
          <w:rPr>
            <w:rFonts w:asciiTheme="majorHAnsi" w:hAnsiTheme="majorHAnsi" w:cstheme="majorHAnsi"/>
            <w:sz w:val="22"/>
            <w:szCs w:val="22"/>
          </w:rPr>
          <w:t>.</w:t>
        </w:r>
      </w:ins>
      <w:bookmarkEnd w:id="80"/>
    </w:p>
    <w:p w14:paraId="6576FECC" w14:textId="226917C3"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The bill of materials</w:t>
      </w:r>
      <w:ins w:id="84" w:author="Sterling Baird" w:date="2023-03-04T11:48:00Z">
        <w:r w:rsidR="00E17C46">
          <w:rPr>
            <w:rFonts w:asciiTheme="majorHAnsi" w:hAnsiTheme="majorHAnsi" w:cstheme="majorHAnsi"/>
            <w:sz w:val="22"/>
            <w:szCs w:val="22"/>
          </w:rPr>
          <w:t xml:space="preserve">, not including the sculpting wire, </w:t>
        </w:r>
      </w:ins>
      <w:del w:id="85" w:author="Sterling Baird" w:date="2023-03-04T11:48:00Z">
        <w:r w:rsidRPr="00D1129A" w:rsidDel="00E17C46">
          <w:rPr>
            <w:rFonts w:asciiTheme="majorHAnsi" w:hAnsiTheme="majorHAnsi" w:cstheme="majorHAnsi"/>
            <w:sz w:val="22"/>
            <w:szCs w:val="22"/>
          </w:rPr>
          <w:delText xml:space="preserve"> </w:delText>
        </w:r>
      </w:del>
      <w:r w:rsidRPr="00D1129A">
        <w:rPr>
          <w:rFonts w:asciiTheme="majorHAnsi" w:hAnsiTheme="majorHAnsi" w:cstheme="majorHAnsi"/>
          <w:sz w:val="22"/>
          <w:szCs w:val="22"/>
        </w:rPr>
        <w:t>is also </w:t>
      </w:r>
      <w:hyperlink r:id="rId13" w:history="1">
        <w:r w:rsidRPr="00D1129A">
          <w:rPr>
            <w:rStyle w:val="Hyperlink"/>
            <w:rFonts w:asciiTheme="majorHAnsi" w:hAnsiTheme="majorHAnsi" w:cstheme="majorHAnsi"/>
            <w:sz w:val="22"/>
            <w:szCs w:val="22"/>
          </w:rPr>
          <w:t>available at Adafruit</w:t>
        </w:r>
      </w:hyperlink>
      <w:ins w:id="86" w:author="Sterling Baird" w:date="2023-03-04T11:18:00Z">
        <w:r w:rsidR="006C3107">
          <w:rPr>
            <w:rFonts w:asciiTheme="majorHAnsi" w:hAnsiTheme="majorHAnsi" w:cstheme="majorHAnsi"/>
            <w:sz w:val="22"/>
            <w:szCs w:val="22"/>
          </w:rPr>
          <w:t xml:space="preserve">. </w:t>
        </w:r>
      </w:ins>
      <w:del w:id="87" w:author="Sterling Baird" w:date="2023-03-04T11:18:00Z">
        <w:r w:rsidRPr="00D1129A" w:rsidDel="006C3107">
          <w:rPr>
            <w:rFonts w:asciiTheme="majorHAnsi" w:hAnsiTheme="majorHAnsi" w:cstheme="majorHAnsi"/>
            <w:sz w:val="22"/>
            <w:szCs w:val="22"/>
          </w:rPr>
          <w:delText>,</w:delText>
        </w:r>
      </w:del>
      <w:del w:id="88" w:author="Sterling Baird" w:date="2023-03-04T11:50:00Z">
        <w:r w:rsidRPr="00D1129A" w:rsidDel="005F0460">
          <w:rPr>
            <w:rFonts w:asciiTheme="majorHAnsi" w:hAnsiTheme="majorHAnsi" w:cstheme="majorHAnsi"/>
            <w:sz w:val="22"/>
            <w:szCs w:val="22"/>
          </w:rPr>
          <w:delText xml:space="preserve"> </w:delText>
        </w:r>
      </w:del>
      <w:del w:id="89" w:author="Sterling Baird" w:date="2023-03-04T11:19:00Z">
        <w:r w:rsidRPr="00D1129A" w:rsidDel="006C3107">
          <w:rPr>
            <w:rFonts w:asciiTheme="majorHAnsi" w:hAnsiTheme="majorHAnsi" w:cstheme="majorHAnsi"/>
            <w:sz w:val="22"/>
            <w:szCs w:val="22"/>
          </w:rPr>
          <w:delText xml:space="preserve">though </w:delText>
        </w:r>
      </w:del>
      <w:del w:id="90" w:author="Sterling Baird" w:date="2023-03-04T11:50:00Z">
        <w:r w:rsidRPr="00D1129A" w:rsidDel="005F0460">
          <w:rPr>
            <w:rFonts w:asciiTheme="majorHAnsi" w:hAnsiTheme="majorHAnsi" w:cstheme="majorHAnsi"/>
            <w:sz w:val="22"/>
            <w:szCs w:val="22"/>
          </w:rPr>
          <w:delText xml:space="preserve">you </w:delText>
        </w:r>
      </w:del>
      <w:del w:id="91" w:author="Sterling Baird" w:date="2023-03-04T11:19:00Z">
        <w:r w:rsidRPr="00D1129A" w:rsidDel="006C3107">
          <w:rPr>
            <w:rFonts w:asciiTheme="majorHAnsi" w:hAnsiTheme="majorHAnsi" w:cstheme="majorHAnsi"/>
            <w:sz w:val="22"/>
            <w:szCs w:val="22"/>
          </w:rPr>
          <w:delText xml:space="preserve">may </w:delText>
        </w:r>
      </w:del>
      <w:del w:id="92" w:author="Sterling Baird" w:date="2023-03-04T11:50:00Z">
        <w:r w:rsidRPr="00D1129A" w:rsidDel="005F0460">
          <w:rPr>
            <w:rFonts w:asciiTheme="majorHAnsi" w:hAnsiTheme="majorHAnsi" w:cstheme="majorHAnsi"/>
            <w:sz w:val="22"/>
            <w:szCs w:val="22"/>
          </w:rPr>
          <w:delText>need to source a Pico W with headers or a Pico WH separately. See </w:delText>
        </w:r>
        <w:r w:rsidDel="005F0460">
          <w:fldChar w:fldCharType="begin"/>
        </w:r>
        <w:r w:rsidDel="005F0460">
          <w:delInstrText>HYPERLINK "https://www.raspberrypi.com/products/raspberry-pi-pico/?variant=raspberry-pi-pico-w"</w:delInstrText>
        </w:r>
        <w:r w:rsidDel="005F0460">
          <w:fldChar w:fldCharType="separate"/>
        </w:r>
        <w:r w:rsidRPr="00D1129A" w:rsidDel="005F0460">
          <w:rPr>
            <w:rStyle w:val="Hyperlink"/>
            <w:rFonts w:asciiTheme="majorHAnsi" w:hAnsiTheme="majorHAnsi" w:cstheme="majorHAnsi"/>
            <w:sz w:val="22"/>
            <w:szCs w:val="22"/>
          </w:rPr>
          <w:delText>Raspberry Pi's supported resellers for the Pico W</w:delText>
        </w:r>
        <w:r w:rsidDel="005F0460">
          <w:rPr>
            <w:rStyle w:val="Hyperlink"/>
            <w:rFonts w:asciiTheme="majorHAnsi" w:hAnsiTheme="majorHAnsi" w:cstheme="majorHAnsi"/>
            <w:sz w:val="22"/>
            <w:szCs w:val="22"/>
          </w:rPr>
          <w:fldChar w:fldCharType="end"/>
        </w:r>
      </w:del>
      <w:del w:id="93" w:author="Sterling Baird" w:date="2023-03-04T11:48:00Z">
        <w:r w:rsidRPr="00D1129A" w:rsidDel="00E17C46">
          <w:rPr>
            <w:rFonts w:asciiTheme="majorHAnsi" w:hAnsiTheme="majorHAnsi" w:cstheme="majorHAnsi"/>
            <w:sz w:val="22"/>
            <w:szCs w:val="22"/>
          </w:rPr>
          <w:delText>.</w:delText>
        </w:r>
      </w:del>
    </w:p>
    <w:p w14:paraId="3DC764AC" w14:textId="66916CF7" w:rsidR="00931288" w:rsidRDefault="00D1129A" w:rsidP="00800712">
      <w:pPr>
        <w:keepNext/>
        <w:ind w:left="1440"/>
      </w:pPr>
      <w:del w:id="94" w:author="Sterling Baird" w:date="2023-03-06T20:49:00Z">
        <w:r w:rsidDel="00964448">
          <w:rPr>
            <w:noProof/>
          </w:rPr>
          <w:drawing>
            <wp:inline distT="0" distB="0" distL="0" distR="0" wp14:anchorId="7FEC5C6A" wp14:editId="740E3464">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del>
    </w:p>
    <w:p w14:paraId="6DE600C7" w14:textId="77B7469B" w:rsidR="00561319" w:rsidRDefault="00561319" w:rsidP="00561319">
      <w:pPr>
        <w:pStyle w:val="Caption"/>
        <w:jc w:val="center"/>
        <w:rPr>
          <w:ins w:id="95" w:author="Sterling Baird" w:date="2023-03-20T10:10:00Z"/>
        </w:rPr>
        <w:pPrChange w:id="96" w:author="Sterling Baird" w:date="2023-03-20T10:17:00Z">
          <w:pPr>
            <w:pStyle w:val="Caption"/>
          </w:pPr>
        </w:pPrChange>
      </w:pPr>
      <w:bookmarkStart w:id="97" w:name="_Ref122437272"/>
      <w:ins w:id="98" w:author="Sterling Baird" w:date="2023-03-20T10:11:00Z">
        <w:r>
          <w:rPr>
            <w:noProof/>
          </w:rPr>
          <w:drawing>
            <wp:inline distT="0" distB="0" distL="0" distR="0" wp14:anchorId="4D1CA2BE" wp14:editId="41C0B1C8">
              <wp:extent cx="5124071" cy="4273981"/>
              <wp:effectExtent l="0" t="0" r="635" b="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15"/>
                      <a:stretch>
                        <a:fillRect/>
                      </a:stretch>
                    </pic:blipFill>
                    <pic:spPr>
                      <a:xfrm>
                        <a:off x="0" y="0"/>
                        <a:ext cx="5126855" cy="4276303"/>
                      </a:xfrm>
                      <a:prstGeom prst="rect">
                        <a:avLst/>
                      </a:prstGeom>
                    </pic:spPr>
                  </pic:pic>
                </a:graphicData>
              </a:graphic>
            </wp:inline>
          </w:drawing>
        </w:r>
      </w:ins>
    </w:p>
    <w:p w14:paraId="1A1A64B1" w14:textId="395E3362" w:rsidR="00D1129A" w:rsidRDefault="00931288" w:rsidP="00931288">
      <w:pPr>
        <w:pStyle w:val="Caption"/>
        <w:rPr>
          <w:rFonts w:asciiTheme="majorHAnsi" w:hAnsiTheme="majorHAnsi" w:cstheme="majorHAnsi"/>
          <w:sz w:val="22"/>
          <w:szCs w:val="22"/>
        </w:rPr>
      </w:pPr>
      <w:r>
        <w:t xml:space="preserve">Figure </w:t>
      </w:r>
      <w:r w:rsidR="00000000">
        <w:fldChar w:fldCharType="begin"/>
      </w:r>
      <w:r w:rsidR="00000000">
        <w:instrText xml:space="preserve"> SEQ Figure \* ARABIC </w:instrText>
      </w:r>
      <w:r w:rsidR="00000000">
        <w:fldChar w:fldCharType="separate"/>
      </w:r>
      <w:r w:rsidR="00092E0B">
        <w:rPr>
          <w:noProof/>
        </w:rPr>
        <w:t>1</w:t>
      </w:r>
      <w:r w:rsidR="00000000">
        <w:rPr>
          <w:noProof/>
        </w:rPr>
        <w:fldChar w:fldCharType="end"/>
      </w:r>
      <w:bookmarkEnd w:id="97"/>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0FAAF1BE" w:rsidR="00D1129A" w:rsidRPr="00F14CBC" w:rsidRDefault="009F3E6B" w:rsidP="00F14CBC">
      <w:pPr>
        <w:numPr>
          <w:ilvl w:val="0"/>
          <w:numId w:val="1"/>
        </w:numPr>
        <w:rPr>
          <w:rFonts w:asciiTheme="majorHAnsi" w:hAnsiTheme="majorHAnsi" w:cstheme="majorHAnsi"/>
          <w:sz w:val="22"/>
          <w:szCs w:val="22"/>
        </w:rPr>
      </w:pPr>
      <w:bookmarkStart w:id="99" w:name="_Ref129011864"/>
      <w:r>
        <w:rPr>
          <w:rFonts w:asciiTheme="majorHAnsi" w:hAnsiTheme="majorHAnsi" w:cstheme="majorHAnsi"/>
          <w:sz w:val="22"/>
          <w:szCs w:val="22"/>
        </w:rPr>
        <w:t>Ensure a</w:t>
      </w:r>
      <w:r w:rsidR="00D1129A" w:rsidRPr="00D1129A">
        <w:rPr>
          <w:rFonts w:asciiTheme="majorHAnsi" w:hAnsiTheme="majorHAnsi" w:cstheme="majorHAnsi"/>
          <w:sz w:val="22"/>
          <w:szCs w:val="22"/>
        </w:rPr>
        <w:t xml:space="preserve">ccess to a 2.4 GHz </w:t>
      </w:r>
      <w:del w:id="100" w:author="Sterling Baird" w:date="2023-03-06T23:08:00Z">
        <w:r w:rsidR="00D1129A" w:rsidRPr="00D1129A" w:rsidDel="00163EDC">
          <w:rPr>
            <w:rFonts w:asciiTheme="majorHAnsi" w:hAnsiTheme="majorHAnsi" w:cstheme="majorHAnsi"/>
            <w:sz w:val="22"/>
            <w:szCs w:val="22"/>
          </w:rPr>
          <w:delText>WiFi</w:delText>
        </w:r>
      </w:del>
      <w:ins w:id="101" w:author="Sterling Baird" w:date="2023-03-06T23:08:00Z">
        <w:r w:rsidR="00163EDC">
          <w:rPr>
            <w:rFonts w:asciiTheme="majorHAnsi" w:hAnsiTheme="majorHAnsi" w:cstheme="majorHAnsi"/>
            <w:sz w:val="22"/>
            <w:szCs w:val="22"/>
          </w:rPr>
          <w:t>Wi-Fi</w:t>
        </w:r>
      </w:ins>
      <w:r w:rsidR="00D1129A" w:rsidRPr="00D1129A">
        <w:rPr>
          <w:rFonts w:asciiTheme="majorHAnsi" w:hAnsiTheme="majorHAnsi" w:cstheme="majorHAnsi"/>
          <w:sz w:val="22"/>
          <w:szCs w:val="22"/>
        </w:rPr>
        <w:t xml:space="preserve"> network (SSID + password)</w:t>
      </w:r>
      <w:ins w:id="102" w:author="Sterling Baird" w:date="2023-03-06T15:56:00Z">
        <w:r w:rsidR="00456F38">
          <w:rPr>
            <w:rFonts w:asciiTheme="majorHAnsi" w:hAnsiTheme="majorHAnsi" w:cstheme="majorHAnsi"/>
            <w:sz w:val="22"/>
            <w:szCs w:val="22"/>
          </w:rPr>
          <w:t xml:space="preserve">. </w:t>
        </w:r>
      </w:ins>
      <w:ins w:id="103" w:author="Sterling Baird" w:date="2023-03-06T16:20:00Z">
        <w:r w:rsidR="00193AEF">
          <w:rPr>
            <w:rFonts w:asciiTheme="majorHAnsi" w:hAnsiTheme="majorHAnsi" w:cstheme="majorHAnsi"/>
            <w:sz w:val="22"/>
            <w:szCs w:val="22"/>
          </w:rPr>
          <w:t>The purpose of</w:t>
        </w:r>
      </w:ins>
      <w:ins w:id="104" w:author="Sterling Baird" w:date="2023-03-06T23:06:00Z">
        <w:r w:rsidR="00422AC4">
          <w:rPr>
            <w:rFonts w:asciiTheme="majorHAnsi" w:hAnsiTheme="majorHAnsi" w:cstheme="majorHAnsi"/>
            <w:sz w:val="22"/>
            <w:szCs w:val="22"/>
          </w:rPr>
          <w:t xml:space="preserve"> using a wireless connection</w:t>
        </w:r>
      </w:ins>
      <w:ins w:id="105" w:author="Sterling Baird" w:date="2023-03-06T16:20:00Z">
        <w:r w:rsidR="00193AEF">
          <w:rPr>
            <w:rFonts w:asciiTheme="majorHAnsi" w:hAnsiTheme="majorHAnsi" w:cstheme="majorHAnsi"/>
            <w:sz w:val="22"/>
            <w:szCs w:val="22"/>
          </w:rPr>
          <w:t xml:space="preserve"> rather than </w:t>
        </w:r>
      </w:ins>
      <w:ins w:id="106" w:author="Sterling Baird" w:date="2023-03-06T23:06:00Z">
        <w:r w:rsidR="00422AC4">
          <w:rPr>
            <w:rFonts w:asciiTheme="majorHAnsi" w:hAnsiTheme="majorHAnsi" w:cstheme="majorHAnsi"/>
            <w:sz w:val="22"/>
            <w:szCs w:val="22"/>
          </w:rPr>
          <w:t xml:space="preserve">a </w:t>
        </w:r>
      </w:ins>
      <w:ins w:id="107" w:author="Sterling Baird" w:date="2023-03-06T16:20:00Z">
        <w:r w:rsidR="00193AEF">
          <w:rPr>
            <w:rFonts w:asciiTheme="majorHAnsi" w:hAnsiTheme="majorHAnsi" w:cstheme="majorHAnsi"/>
            <w:sz w:val="22"/>
            <w:szCs w:val="22"/>
          </w:rPr>
          <w:t xml:space="preserve">hardwired </w:t>
        </w:r>
      </w:ins>
      <w:ins w:id="108" w:author="Sterling Baird" w:date="2023-03-06T23:06:00Z">
        <w:r w:rsidR="00422AC4">
          <w:rPr>
            <w:rFonts w:asciiTheme="majorHAnsi" w:hAnsiTheme="majorHAnsi" w:cstheme="majorHAnsi"/>
            <w:sz w:val="22"/>
            <w:szCs w:val="22"/>
          </w:rPr>
          <w:t xml:space="preserve">one </w:t>
        </w:r>
      </w:ins>
      <w:ins w:id="109" w:author="Sterling Baird" w:date="2023-03-06T16:20:00Z">
        <w:r w:rsidR="00193AEF">
          <w:rPr>
            <w:rFonts w:asciiTheme="majorHAnsi" w:hAnsiTheme="majorHAnsi" w:cstheme="majorHAnsi"/>
            <w:sz w:val="22"/>
            <w:szCs w:val="22"/>
          </w:rPr>
          <w:t xml:space="preserve">is to </w:t>
        </w:r>
      </w:ins>
      <w:ins w:id="110" w:author="Sterling Baird" w:date="2023-03-06T23:07:00Z">
        <w:r w:rsidR="00DF6034">
          <w:rPr>
            <w:rFonts w:asciiTheme="majorHAnsi" w:hAnsiTheme="majorHAnsi" w:cstheme="majorHAnsi"/>
            <w:sz w:val="22"/>
            <w:szCs w:val="22"/>
          </w:rPr>
          <w:t xml:space="preserve">capture the principles behind </w:t>
        </w:r>
      </w:ins>
      <w:ins w:id="111" w:author="Sterling Baird" w:date="2023-03-06T16:20:00Z">
        <w:r w:rsidR="002769A5">
          <w:rPr>
            <w:rFonts w:asciiTheme="majorHAnsi" w:hAnsiTheme="majorHAnsi" w:cstheme="majorHAnsi"/>
            <w:sz w:val="22"/>
            <w:szCs w:val="22"/>
          </w:rPr>
          <w:t xml:space="preserve">“cloud experimentation”, where </w:t>
        </w:r>
      </w:ins>
      <w:ins w:id="112" w:author="Sterling Baird" w:date="2023-03-06T16:21:00Z">
        <w:r w:rsidR="002769A5">
          <w:rPr>
            <w:rFonts w:asciiTheme="majorHAnsi" w:hAnsiTheme="majorHAnsi" w:cstheme="majorHAnsi"/>
            <w:sz w:val="22"/>
            <w:szCs w:val="22"/>
          </w:rPr>
          <w:t xml:space="preserve">the host and the client </w:t>
        </w:r>
        <w:r w:rsidR="00AD772D">
          <w:rPr>
            <w:rFonts w:asciiTheme="majorHAnsi" w:hAnsiTheme="majorHAnsi" w:cstheme="majorHAnsi"/>
            <w:sz w:val="22"/>
            <w:szCs w:val="22"/>
          </w:rPr>
          <w:t xml:space="preserve">may be separated by large geographical </w:t>
        </w:r>
        <w:r w:rsidR="00AD772D">
          <w:rPr>
            <w:rFonts w:asciiTheme="majorHAnsi" w:hAnsiTheme="majorHAnsi" w:cstheme="majorHAnsi"/>
            <w:sz w:val="22"/>
            <w:szCs w:val="22"/>
          </w:rPr>
          <w:lastRenderedPageBreak/>
          <w:t>distance</w:t>
        </w:r>
      </w:ins>
      <w:ins w:id="113" w:author="Sterling Baird" w:date="2023-03-06T17:37:00Z">
        <w:r w:rsidR="00343A19">
          <w:rPr>
            <w:rFonts w:asciiTheme="majorHAnsi" w:hAnsiTheme="majorHAnsi" w:cstheme="majorHAnsi"/>
            <w:sz w:val="22"/>
            <w:szCs w:val="22"/>
          </w:rPr>
          <w:t>s</w:t>
        </w:r>
      </w:ins>
      <w:ins w:id="114" w:author="Sterling Baird" w:date="2023-03-06T17:38:00Z">
        <w:r w:rsidR="00343A19">
          <w:rPr>
            <w:rFonts w:asciiTheme="majorHAnsi" w:hAnsiTheme="majorHAnsi" w:cstheme="majorHAnsi"/>
            <w:sz w:val="22"/>
            <w:szCs w:val="22"/>
          </w:rPr>
          <w:t xml:space="preserve">. Additionally, </w:t>
        </w:r>
      </w:ins>
      <w:ins w:id="115" w:author="Sterling Baird" w:date="2023-03-06T23:07:00Z">
        <w:r w:rsidR="00DF6034">
          <w:rPr>
            <w:rFonts w:asciiTheme="majorHAnsi" w:hAnsiTheme="majorHAnsi" w:cstheme="majorHAnsi"/>
            <w:sz w:val="22"/>
            <w:szCs w:val="22"/>
          </w:rPr>
          <w:t xml:space="preserve">this allows for a </w:t>
        </w:r>
      </w:ins>
      <w:ins w:id="116" w:author="Sterling Baird" w:date="2023-03-06T17:38:00Z">
        <w:r w:rsidR="00343A19">
          <w:rPr>
            <w:rFonts w:asciiTheme="majorHAnsi" w:hAnsiTheme="majorHAnsi" w:cstheme="majorHAnsi"/>
            <w:sz w:val="22"/>
            <w:szCs w:val="22"/>
          </w:rPr>
          <w:t xml:space="preserve">computer </w:t>
        </w:r>
      </w:ins>
      <w:ins w:id="117" w:author="Sterling Baird" w:date="2023-03-06T23:07:00Z">
        <w:r w:rsidR="00DF6034">
          <w:rPr>
            <w:rFonts w:asciiTheme="majorHAnsi" w:hAnsiTheme="majorHAnsi" w:cstheme="majorHAnsi"/>
            <w:sz w:val="22"/>
            <w:szCs w:val="22"/>
          </w:rPr>
          <w:t xml:space="preserve">to </w:t>
        </w:r>
      </w:ins>
      <w:ins w:id="118" w:author="Sterling Baird" w:date="2023-03-06T17:38:00Z">
        <w:r w:rsidR="00343A19">
          <w:rPr>
            <w:rFonts w:asciiTheme="majorHAnsi" w:hAnsiTheme="majorHAnsi" w:cstheme="majorHAnsi"/>
            <w:sz w:val="22"/>
            <w:szCs w:val="22"/>
          </w:rPr>
          <w:t xml:space="preserve">only </w:t>
        </w:r>
      </w:ins>
      <w:ins w:id="119" w:author="Sterling Baird" w:date="2023-03-06T23:07:00Z">
        <w:r w:rsidR="00DF6034">
          <w:rPr>
            <w:rFonts w:asciiTheme="majorHAnsi" w:hAnsiTheme="majorHAnsi" w:cstheme="majorHAnsi"/>
            <w:sz w:val="22"/>
            <w:szCs w:val="22"/>
          </w:rPr>
          <w:t xml:space="preserve">be </w:t>
        </w:r>
      </w:ins>
      <w:ins w:id="120" w:author="Sterling Baird" w:date="2023-03-06T17:38:00Z">
        <w:r w:rsidR="00343A19">
          <w:rPr>
            <w:rFonts w:asciiTheme="majorHAnsi" w:hAnsiTheme="majorHAnsi" w:cstheme="majorHAnsi"/>
            <w:sz w:val="22"/>
            <w:szCs w:val="22"/>
          </w:rPr>
          <w:t>required for initial setup</w:t>
        </w:r>
      </w:ins>
      <w:ins w:id="121" w:author="Sterling Baird" w:date="2023-03-06T23:07:00Z">
        <w:r w:rsidR="00DF6034">
          <w:rPr>
            <w:rFonts w:asciiTheme="majorHAnsi" w:hAnsiTheme="majorHAnsi" w:cstheme="majorHAnsi"/>
            <w:sz w:val="22"/>
            <w:szCs w:val="22"/>
          </w:rPr>
          <w:t xml:space="preserve"> such that </w:t>
        </w:r>
      </w:ins>
      <w:ins w:id="122" w:author="Sterling Baird" w:date="2023-03-06T17:38:00Z">
        <w:r w:rsidR="00343A19">
          <w:rPr>
            <w:rFonts w:asciiTheme="majorHAnsi" w:hAnsiTheme="majorHAnsi" w:cstheme="majorHAnsi"/>
            <w:sz w:val="22"/>
            <w:szCs w:val="22"/>
          </w:rPr>
          <w:t>the device can function</w:t>
        </w:r>
        <w:r w:rsidR="004C71D5">
          <w:rPr>
            <w:rFonts w:asciiTheme="majorHAnsi" w:hAnsiTheme="majorHAnsi" w:cstheme="majorHAnsi"/>
            <w:sz w:val="22"/>
            <w:szCs w:val="22"/>
          </w:rPr>
          <w:t xml:space="preserve"> standalone</w:t>
        </w:r>
      </w:ins>
      <w:ins w:id="123" w:author="Sterling Baird" w:date="2023-03-06T23:07:00Z">
        <w:r w:rsidR="00DF6034">
          <w:rPr>
            <w:rFonts w:asciiTheme="majorHAnsi" w:hAnsiTheme="majorHAnsi" w:cstheme="majorHAnsi"/>
            <w:sz w:val="22"/>
            <w:szCs w:val="22"/>
          </w:rPr>
          <w:t xml:space="preserve">, </w:t>
        </w:r>
      </w:ins>
      <w:ins w:id="124" w:author="Sterling Baird" w:date="2023-03-06T17:38:00Z">
        <w:r w:rsidR="004C71D5">
          <w:rPr>
            <w:rFonts w:asciiTheme="majorHAnsi" w:hAnsiTheme="majorHAnsi" w:cstheme="majorHAnsi"/>
            <w:sz w:val="22"/>
            <w:szCs w:val="22"/>
          </w:rPr>
          <w:t>waiting to receive co</w:t>
        </w:r>
      </w:ins>
      <w:ins w:id="125" w:author="Sterling Baird" w:date="2023-03-06T17:39:00Z">
        <w:r w:rsidR="004C71D5">
          <w:rPr>
            <w:rFonts w:asciiTheme="majorHAnsi" w:hAnsiTheme="majorHAnsi" w:cstheme="majorHAnsi"/>
            <w:sz w:val="22"/>
            <w:szCs w:val="22"/>
          </w:rPr>
          <w:t>mmands and send sensor data</w:t>
        </w:r>
      </w:ins>
      <w:ins w:id="126" w:author="Sterling Baird" w:date="2023-03-06T16:21:00Z">
        <w:r w:rsidR="00AD772D">
          <w:rPr>
            <w:rFonts w:asciiTheme="majorHAnsi" w:hAnsiTheme="majorHAnsi" w:cstheme="majorHAnsi"/>
            <w:sz w:val="22"/>
            <w:szCs w:val="22"/>
          </w:rPr>
          <w:t>.</w:t>
        </w:r>
      </w:ins>
      <w:ins w:id="127" w:author="Sterling Baird" w:date="2023-03-06T16:44:00Z">
        <w:r w:rsidR="00F14CBC">
          <w:rPr>
            <w:rFonts w:asciiTheme="majorHAnsi" w:hAnsiTheme="majorHAnsi" w:cstheme="majorHAnsi"/>
            <w:sz w:val="22"/>
            <w:szCs w:val="22"/>
          </w:rPr>
          <w:t xml:space="preserve"> </w:t>
        </w:r>
      </w:ins>
      <w:ins w:id="128" w:author="Sterling Baird" w:date="2023-03-06T22:46:00Z">
        <w:r w:rsidR="0025327D">
          <w:rPr>
            <w:rFonts w:asciiTheme="majorHAnsi" w:hAnsiTheme="majorHAnsi" w:cstheme="majorHAnsi"/>
            <w:sz w:val="22"/>
            <w:szCs w:val="22"/>
          </w:rPr>
          <w:t xml:space="preserve">This captures best practices of a scaled-up cloud-accessible lab or network of labs. </w:t>
        </w:r>
      </w:ins>
      <w:ins w:id="129" w:author="Sterling Baird" w:date="2023-03-06T16:44:00Z">
        <w:r w:rsidR="00F14CBC" w:rsidRPr="00F14CBC">
          <w:rPr>
            <w:rFonts w:asciiTheme="majorHAnsi" w:hAnsiTheme="majorHAnsi" w:cstheme="majorHAnsi"/>
            <w:sz w:val="22"/>
            <w:szCs w:val="22"/>
          </w:rPr>
          <w:t xml:space="preserve">For </w:t>
        </w:r>
      </w:ins>
      <w:ins w:id="130" w:author="Sterling Baird" w:date="2023-03-06T17:38:00Z">
        <w:r w:rsidR="00343A19">
          <w:rPr>
            <w:rFonts w:asciiTheme="majorHAnsi" w:hAnsiTheme="majorHAnsi" w:cstheme="majorHAnsi"/>
            <w:sz w:val="22"/>
            <w:szCs w:val="22"/>
          </w:rPr>
          <w:t xml:space="preserve">more </w:t>
        </w:r>
      </w:ins>
      <w:ins w:id="131" w:author="Sterling Baird" w:date="2023-03-06T16:44:00Z">
        <w:r w:rsidR="00F14CBC" w:rsidRPr="00F14CBC">
          <w:rPr>
            <w:rFonts w:asciiTheme="majorHAnsi" w:hAnsiTheme="majorHAnsi" w:cstheme="majorHAnsi"/>
            <w:sz w:val="22"/>
            <w:szCs w:val="22"/>
          </w:rPr>
          <w:t>context, see</w:t>
        </w:r>
        <w:r w:rsidR="00F14CBC">
          <w:rPr>
            <w:rFonts w:asciiTheme="majorHAnsi" w:hAnsiTheme="majorHAnsi" w:cstheme="majorHAnsi"/>
            <w:sz w:val="22"/>
            <w:szCs w:val="22"/>
          </w:rPr>
          <w:t xml:space="preserve"> </w:t>
        </w:r>
      </w:ins>
      <w:ins w:id="132" w:author="Sterling Baird" w:date="2023-03-06T16:45:00Z">
        <w:r w:rsidR="000A487C">
          <w:rPr>
            <w:rFonts w:asciiTheme="majorHAnsi" w:hAnsiTheme="majorHAnsi" w:cstheme="majorHAnsi"/>
            <w:sz w:val="22"/>
            <w:szCs w:val="22"/>
          </w:rPr>
          <w:fldChar w:fldCharType="begin"/>
        </w:r>
        <w:r w:rsidR="000A487C">
          <w:rPr>
            <w:rFonts w:asciiTheme="majorHAnsi" w:hAnsiTheme="majorHAnsi" w:cstheme="majorHAnsi"/>
            <w:sz w:val="22"/>
            <w:szCs w:val="22"/>
          </w:rPr>
          <w:instrText xml:space="preserve"> HYPERLINK "</w:instrText>
        </w:r>
      </w:ins>
      <w:ins w:id="133" w:author="Sterling Baird" w:date="2023-03-06T16:44:00Z">
        <w:r w:rsidR="000A487C" w:rsidRPr="000A487C">
          <w:rPr>
            <w:rPrChange w:id="134" w:author="Sterling Baird" w:date="2023-03-06T16:45:00Z">
              <w:rPr>
                <w:rStyle w:val="Hyperlink"/>
                <w:rFonts w:asciiTheme="majorHAnsi" w:hAnsiTheme="majorHAnsi" w:cstheme="majorHAnsi"/>
                <w:sz w:val="22"/>
                <w:szCs w:val="22"/>
              </w:rPr>
            </w:rPrChange>
          </w:rPr>
          <w:instrText>https://github.com/sparks-baird/self-driving-lab-demo/discussions/91</w:instrText>
        </w:r>
      </w:ins>
      <w:ins w:id="135" w:author="Sterling Baird" w:date="2023-03-06T16:45:00Z">
        <w:r w:rsidR="000A487C">
          <w:rPr>
            <w:rFonts w:asciiTheme="majorHAnsi" w:hAnsiTheme="majorHAnsi" w:cstheme="majorHAnsi"/>
            <w:sz w:val="22"/>
            <w:szCs w:val="22"/>
          </w:rPr>
          <w:instrText xml:space="preserve">" </w:instrText>
        </w:r>
        <w:r w:rsidR="000A487C">
          <w:rPr>
            <w:rFonts w:asciiTheme="majorHAnsi" w:hAnsiTheme="majorHAnsi" w:cstheme="majorHAnsi"/>
            <w:sz w:val="22"/>
            <w:szCs w:val="22"/>
          </w:rPr>
        </w:r>
        <w:r w:rsidR="000A487C">
          <w:rPr>
            <w:rFonts w:asciiTheme="majorHAnsi" w:hAnsiTheme="majorHAnsi" w:cstheme="majorHAnsi"/>
            <w:sz w:val="22"/>
            <w:szCs w:val="22"/>
          </w:rPr>
          <w:fldChar w:fldCharType="separate"/>
        </w:r>
      </w:ins>
      <w:ins w:id="136" w:author="Sterling Baird" w:date="2023-03-06T16:44:00Z">
        <w:r w:rsidR="000A487C" w:rsidRPr="000A487C">
          <w:rPr>
            <w:rStyle w:val="Hyperlink"/>
            <w:rFonts w:asciiTheme="majorHAnsi" w:hAnsiTheme="majorHAnsi" w:cstheme="majorHAnsi"/>
            <w:sz w:val="22"/>
            <w:szCs w:val="22"/>
          </w:rPr>
          <w:t>https://github.com/sparks-baird/self-driving-lab-demo/discussions/91</w:t>
        </w:r>
      </w:ins>
      <w:ins w:id="137" w:author="Sterling Baird" w:date="2023-03-06T16:45:00Z">
        <w:r w:rsidR="000A487C">
          <w:rPr>
            <w:rFonts w:asciiTheme="majorHAnsi" w:hAnsiTheme="majorHAnsi" w:cstheme="majorHAnsi"/>
            <w:sz w:val="22"/>
            <w:szCs w:val="22"/>
          </w:rPr>
          <w:fldChar w:fldCharType="end"/>
        </w:r>
      </w:ins>
      <w:ins w:id="138" w:author="Sterling Baird" w:date="2023-03-06T16:44:00Z">
        <w:r w:rsidR="00F14CBC" w:rsidRPr="00F14CBC">
          <w:rPr>
            <w:rFonts w:asciiTheme="majorHAnsi" w:hAnsiTheme="majorHAnsi" w:cstheme="majorHAnsi"/>
            <w:sz w:val="22"/>
            <w:szCs w:val="22"/>
          </w:rPr>
          <w:t xml:space="preserve"> and </w:t>
        </w:r>
        <w:r w:rsidR="00F14CBC" w:rsidRPr="00F14CBC">
          <w:rPr>
            <w:rFonts w:asciiTheme="majorHAnsi" w:hAnsiTheme="majorHAnsi" w:cstheme="majorHAnsi"/>
            <w:sz w:val="22"/>
            <w:szCs w:val="22"/>
          </w:rPr>
          <w:fldChar w:fldCharType="begin"/>
        </w:r>
        <w:r w:rsidR="00F14CBC" w:rsidRPr="00F14CBC">
          <w:rPr>
            <w:rFonts w:asciiTheme="majorHAnsi" w:hAnsiTheme="majorHAnsi" w:cstheme="majorHAnsi"/>
            <w:sz w:val="22"/>
            <w:szCs w:val="22"/>
          </w:rPr>
          <w:instrText xml:space="preserve"> HYPERLINK "https://github.com/sparks-baird/self-driving-lab-demo/discussions/62" </w:instrText>
        </w:r>
        <w:r w:rsidR="00F14CBC" w:rsidRPr="00F14CBC">
          <w:rPr>
            <w:rFonts w:asciiTheme="majorHAnsi" w:hAnsiTheme="majorHAnsi" w:cstheme="majorHAnsi"/>
            <w:sz w:val="22"/>
            <w:szCs w:val="22"/>
          </w:rPr>
        </w:r>
        <w:r w:rsidR="00F14CBC" w:rsidRPr="00F14CBC">
          <w:rPr>
            <w:rFonts w:asciiTheme="majorHAnsi" w:hAnsiTheme="majorHAnsi" w:cstheme="majorHAnsi"/>
            <w:sz w:val="22"/>
            <w:szCs w:val="22"/>
          </w:rPr>
          <w:fldChar w:fldCharType="separate"/>
        </w:r>
        <w:r w:rsidR="00F14CBC" w:rsidRPr="00F14CBC">
          <w:rPr>
            <w:rStyle w:val="Hyperlink"/>
            <w:rFonts w:asciiTheme="majorHAnsi" w:hAnsiTheme="majorHAnsi" w:cstheme="majorHAnsi"/>
            <w:sz w:val="22"/>
            <w:szCs w:val="22"/>
          </w:rPr>
          <w:t>https://github.com/sparks-baird/self-driving-lab-demo/discussions/62</w:t>
        </w:r>
        <w:r w:rsidR="00F14CBC" w:rsidRPr="00F14CBC">
          <w:rPr>
            <w:rFonts w:asciiTheme="majorHAnsi" w:hAnsiTheme="majorHAnsi" w:cstheme="majorHAnsi"/>
            <w:sz w:val="22"/>
            <w:szCs w:val="22"/>
          </w:rPr>
          <w:fldChar w:fldCharType="end"/>
        </w:r>
        <w:r w:rsidR="00F14CBC" w:rsidRPr="00F14CBC">
          <w:rPr>
            <w:rFonts w:asciiTheme="majorHAnsi" w:hAnsiTheme="majorHAnsi" w:cstheme="majorHAnsi"/>
            <w:sz w:val="22"/>
            <w:szCs w:val="22"/>
          </w:rPr>
          <w:t>.</w:t>
        </w:r>
      </w:ins>
      <w:ins w:id="139" w:author="Sterling Baird" w:date="2023-03-06T16:21:00Z">
        <w:r w:rsidR="00AD772D" w:rsidRPr="00F14CBC">
          <w:rPr>
            <w:rFonts w:asciiTheme="majorHAnsi" w:hAnsiTheme="majorHAnsi" w:cstheme="majorHAnsi"/>
            <w:sz w:val="22"/>
            <w:szCs w:val="22"/>
          </w:rPr>
          <w:t xml:space="preserve"> </w:t>
        </w:r>
      </w:ins>
      <w:ins w:id="140" w:author="Sterling Baird" w:date="2023-03-06T22:49:00Z">
        <w:r w:rsidR="00780525">
          <w:rPr>
            <w:rFonts w:asciiTheme="majorHAnsi" w:hAnsiTheme="majorHAnsi" w:cstheme="majorHAnsi"/>
            <w:sz w:val="22"/>
            <w:szCs w:val="22"/>
          </w:rPr>
          <w:t>For links to a simple example</w:t>
        </w:r>
      </w:ins>
      <w:ins w:id="141" w:author="Sterling Baird" w:date="2023-03-06T22:50:00Z">
        <w:r w:rsidR="00780525">
          <w:rPr>
            <w:rFonts w:asciiTheme="majorHAnsi" w:hAnsiTheme="majorHAnsi" w:cstheme="majorHAnsi"/>
            <w:sz w:val="22"/>
            <w:szCs w:val="22"/>
          </w:rPr>
          <w:t xml:space="preserve"> using a wired connection</w:t>
        </w:r>
      </w:ins>
      <w:ins w:id="142" w:author="Sterling Baird" w:date="2023-03-06T22:49:00Z">
        <w:r w:rsidR="00780525">
          <w:rPr>
            <w:rFonts w:asciiTheme="majorHAnsi" w:hAnsiTheme="majorHAnsi" w:cstheme="majorHAnsi"/>
            <w:sz w:val="22"/>
            <w:szCs w:val="22"/>
          </w:rPr>
          <w:t xml:space="preserve">, </w:t>
        </w:r>
      </w:ins>
      <w:ins w:id="143" w:author="Sterling Baird" w:date="2023-03-06T22:50:00Z">
        <w:r w:rsidR="00780525">
          <w:rPr>
            <w:rFonts w:asciiTheme="majorHAnsi" w:hAnsiTheme="majorHAnsi" w:cstheme="majorHAnsi"/>
            <w:sz w:val="22"/>
            <w:szCs w:val="22"/>
          </w:rPr>
          <w:t>s</w:t>
        </w:r>
      </w:ins>
      <w:ins w:id="144" w:author="Sterling Baird" w:date="2023-03-06T15:56:00Z">
        <w:r w:rsidR="00456F38" w:rsidRPr="00F14CBC">
          <w:rPr>
            <w:rFonts w:asciiTheme="majorHAnsi" w:hAnsiTheme="majorHAnsi" w:cstheme="majorHAnsi"/>
            <w:sz w:val="22"/>
            <w:szCs w:val="22"/>
          </w:rPr>
          <w:t>e</w:t>
        </w:r>
      </w:ins>
      <w:ins w:id="145" w:author="Sterling Baird" w:date="2023-03-06T22:50:00Z">
        <w:r w:rsidR="00780525">
          <w:rPr>
            <w:rFonts w:asciiTheme="majorHAnsi" w:hAnsiTheme="majorHAnsi" w:cstheme="majorHAnsi"/>
            <w:sz w:val="22"/>
            <w:szCs w:val="22"/>
          </w:rPr>
          <w:t>e</w:t>
        </w:r>
      </w:ins>
      <w:ins w:id="146" w:author="Sterling Baird" w:date="2023-03-06T15:56:00Z">
        <w:r w:rsidR="00456F38" w:rsidRPr="00F14CBC">
          <w:rPr>
            <w:rFonts w:asciiTheme="majorHAnsi" w:hAnsiTheme="majorHAnsi" w:cstheme="majorHAnsi"/>
            <w:sz w:val="22"/>
            <w:szCs w:val="22"/>
          </w:rPr>
          <w:t xml:space="preserve"> </w:t>
        </w:r>
        <w:r w:rsidR="00456F38" w:rsidRPr="00F14CBC">
          <w:rPr>
            <w:rFonts w:asciiTheme="majorHAnsi" w:hAnsiTheme="majorHAnsi" w:cstheme="majorHAnsi"/>
            <w:sz w:val="22"/>
            <w:szCs w:val="22"/>
          </w:rPr>
          <w:fldChar w:fldCharType="begin"/>
        </w:r>
        <w:r w:rsidR="00456F38" w:rsidRPr="00F14CBC">
          <w:rPr>
            <w:rFonts w:asciiTheme="majorHAnsi" w:hAnsiTheme="majorHAnsi" w:cstheme="majorHAnsi"/>
            <w:sz w:val="22"/>
            <w:szCs w:val="22"/>
          </w:rPr>
          <w:instrText xml:space="preserve"> REF _Ref129010576 \h </w:instrText>
        </w:r>
      </w:ins>
      <w:r w:rsidR="00456F38" w:rsidRPr="00F14CBC">
        <w:rPr>
          <w:rFonts w:asciiTheme="majorHAnsi" w:hAnsiTheme="majorHAnsi" w:cstheme="majorHAnsi"/>
          <w:sz w:val="22"/>
          <w:szCs w:val="22"/>
        </w:rPr>
      </w:r>
      <w:ins w:id="147" w:author="Sterling Baird" w:date="2023-03-06T15:56:00Z">
        <w:r w:rsidR="00456F38" w:rsidRPr="00F14CBC">
          <w:rPr>
            <w:rFonts w:asciiTheme="majorHAnsi" w:hAnsiTheme="majorHAnsi" w:cstheme="majorHAnsi"/>
            <w:sz w:val="22"/>
            <w:szCs w:val="22"/>
          </w:rPr>
          <w:fldChar w:fldCharType="separate"/>
        </w:r>
        <w:r w:rsidR="00456F38" w:rsidRPr="00F14CBC">
          <w:rPr>
            <w:color w:val="4F81BD" w:themeColor="accent1"/>
            <w:sz w:val="28"/>
            <w:szCs w:val="28"/>
          </w:rPr>
          <w:t>Problem 2:</w:t>
        </w:r>
        <w:r w:rsidR="00456F38" w:rsidRPr="00F14CBC">
          <w:rPr>
            <w:rFonts w:asciiTheme="majorHAnsi" w:hAnsiTheme="majorHAnsi" w:cstheme="majorHAnsi"/>
            <w:sz w:val="22"/>
            <w:szCs w:val="22"/>
          </w:rPr>
          <w:fldChar w:fldCharType="end"/>
        </w:r>
      </w:ins>
      <w:bookmarkEnd w:id="99"/>
      <w:ins w:id="148" w:author="Sterling Baird" w:date="2023-03-06T16:45:00Z">
        <w:r w:rsidR="000A487C">
          <w:rPr>
            <w:rFonts w:asciiTheme="majorHAnsi" w:hAnsiTheme="majorHAnsi" w:cstheme="majorHAnsi"/>
            <w:sz w:val="22"/>
            <w:szCs w:val="22"/>
          </w:rPr>
          <w:t>.</w:t>
        </w:r>
      </w:ins>
    </w:p>
    <w:p w14:paraId="12B8BC02" w14:textId="3CD017FA"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The Pico W only supports 2.4 GHz Wi</w:t>
      </w:r>
      <w:ins w:id="149" w:author="Sterling Baird" w:date="2023-03-06T23:08:00Z">
        <w:r w:rsidR="00A816B3">
          <w:rPr>
            <w:rFonts w:asciiTheme="majorHAnsi" w:hAnsiTheme="majorHAnsi" w:cstheme="majorBidi"/>
            <w:sz w:val="22"/>
            <w:szCs w:val="22"/>
          </w:rPr>
          <w:t>-</w:t>
        </w:r>
      </w:ins>
      <w:r w:rsidRPr="00D1129A">
        <w:rPr>
          <w:rFonts w:asciiTheme="majorHAnsi" w:hAnsiTheme="majorHAnsi" w:cstheme="majorBidi"/>
          <w:sz w:val="22"/>
          <w:szCs w:val="22"/>
        </w:rPr>
        <w:t>Fi networks. See </w:t>
      </w:r>
      <w:hyperlink r:id="rId16"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ins w:id="150" w:author="Sterling Baird" w:date="2023-03-06T22:48:00Z">
        <w:r w:rsidR="00B61DF7">
          <w:rPr>
            <w:rFonts w:asciiTheme="majorHAnsi" w:hAnsiTheme="majorHAnsi" w:cstheme="majorBidi"/>
            <w:sz w:val="22"/>
            <w:szCs w:val="22"/>
          </w:rPr>
          <w:t xml:space="preserve"> and recommendations</w:t>
        </w:r>
      </w:ins>
      <w:ins w:id="151" w:author="Sterling Baird" w:date="2023-03-06T23:07:00Z">
        <w:r w:rsidR="00A816B3">
          <w:rPr>
            <w:rFonts w:asciiTheme="majorHAnsi" w:hAnsiTheme="majorHAnsi" w:cstheme="majorBidi"/>
            <w:sz w:val="22"/>
            <w:szCs w:val="22"/>
          </w:rPr>
          <w:t xml:space="preserve"> on setting up a 2.4 GHz Wi</w:t>
        </w:r>
      </w:ins>
      <w:ins w:id="152" w:author="Sterling Baird" w:date="2023-03-06T23:08:00Z">
        <w:r w:rsidR="00A816B3">
          <w:rPr>
            <w:rFonts w:asciiTheme="majorHAnsi" w:hAnsiTheme="majorHAnsi" w:cstheme="majorBidi"/>
            <w:sz w:val="22"/>
            <w:szCs w:val="22"/>
          </w:rPr>
          <w:t>-Fi network, if not already available</w:t>
        </w:r>
      </w:ins>
      <w:ins w:id="153" w:author="Sterling Baird" w:date="2023-03-04T11:49:00Z">
        <w:r w:rsidR="000D7684">
          <w:rPr>
            <w:rFonts w:asciiTheme="majorHAnsi" w:hAnsiTheme="majorHAnsi" w:cstheme="majorBidi"/>
            <w:sz w:val="22"/>
            <w:szCs w:val="22"/>
          </w:rPr>
          <w:t>.</w:t>
        </w:r>
      </w:ins>
      <w:del w:id="154" w:author="Sterling Baird" w:date="2023-03-04T11:49:00Z">
        <w:r w:rsidRPr="00D1129A" w:rsidDel="000D7684">
          <w:rPr>
            <w:rFonts w:asciiTheme="majorHAnsi" w:hAnsiTheme="majorHAnsi" w:cstheme="majorBidi"/>
            <w:sz w:val="22"/>
            <w:szCs w:val="22"/>
          </w:rPr>
          <w:delText>.</w:delText>
        </w:r>
      </w:del>
      <w:ins w:id="155" w:author="Sterling Baird" w:date="2023-03-04T11:49:00Z">
        <w:r w:rsidR="000D7684">
          <w:rPr>
            <w:rFonts w:asciiTheme="majorHAnsi" w:hAnsiTheme="majorHAnsi" w:cstheme="majorBidi"/>
            <w:sz w:val="22"/>
            <w:szCs w:val="22"/>
          </w:rPr>
          <w:t xml:space="preserve"> </w:t>
        </w:r>
      </w:ins>
    </w:p>
    <w:p w14:paraId="610AF5F6" w14:textId="2C08C1D1"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WPA enterprise networks such as </w:t>
      </w:r>
      <w:proofErr w:type="spellStart"/>
      <w:r w:rsidRPr="00D1129A">
        <w:rPr>
          <w:rFonts w:asciiTheme="majorHAnsi" w:hAnsiTheme="majorHAnsi" w:cstheme="majorHAnsi"/>
          <w:sz w:val="22"/>
          <w:szCs w:val="22"/>
        </w:rPr>
        <w:t>Eduroam</w:t>
      </w:r>
      <w:proofErr w:type="spellEnd"/>
      <w:r w:rsidRPr="00D1129A">
        <w:rPr>
          <w:rFonts w:asciiTheme="majorHAnsi" w:hAnsiTheme="majorHAnsi" w:cstheme="majorHAnsi"/>
          <w:sz w:val="22"/>
          <w:szCs w:val="22"/>
        </w:rPr>
        <w:t xml:space="preserve">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supported</w:t>
      </w:r>
      <w:ins w:id="156" w:author="Sterling Baird" w:date="2023-03-04T11:29:00Z">
        <w:r w:rsidR="00143306">
          <w:rPr>
            <w:rFonts w:asciiTheme="majorHAnsi" w:hAnsiTheme="majorHAnsi" w:cstheme="majorHAnsi"/>
            <w:sz w:val="22"/>
            <w:szCs w:val="22"/>
          </w:rPr>
          <w:t xml:space="preserve"> by </w:t>
        </w:r>
        <w:proofErr w:type="spellStart"/>
        <w:r w:rsidR="00143306">
          <w:rPr>
            <w:rFonts w:asciiTheme="majorHAnsi" w:hAnsiTheme="majorHAnsi" w:cstheme="majorHAnsi"/>
            <w:sz w:val="22"/>
            <w:szCs w:val="22"/>
          </w:rPr>
          <w:t>MicroPython</w:t>
        </w:r>
      </w:ins>
      <w:proofErr w:type="spellEnd"/>
      <w:r w:rsidRPr="00D1129A">
        <w:rPr>
          <w:rFonts w:asciiTheme="majorHAnsi" w:hAnsiTheme="majorHAnsi" w:cstheme="majorHAnsi"/>
          <w:sz w:val="22"/>
          <w:szCs w:val="22"/>
        </w:rPr>
        <w:t xml:space="preserve">. It needs to be a network such that on a computer, you can click on the </w:t>
      </w:r>
      <w:del w:id="157" w:author="Sterling Baird" w:date="2023-03-06T23:08:00Z">
        <w:r w:rsidRPr="00D1129A" w:rsidDel="00163EDC">
          <w:rPr>
            <w:rFonts w:asciiTheme="majorHAnsi" w:hAnsiTheme="majorHAnsi" w:cstheme="majorHAnsi"/>
            <w:sz w:val="22"/>
            <w:szCs w:val="22"/>
          </w:rPr>
          <w:delText>WiFi</w:delText>
        </w:r>
      </w:del>
      <w:ins w:id="158" w:author="Sterling Baird" w:date="2023-03-06T23:08:00Z">
        <w:r w:rsidR="00163EDC">
          <w:rPr>
            <w:rFonts w:asciiTheme="majorHAnsi" w:hAnsiTheme="majorHAnsi" w:cstheme="majorHAnsi"/>
            <w:sz w:val="22"/>
            <w:szCs w:val="22"/>
          </w:rPr>
          <w:t>Wi-Fi</w:t>
        </w:r>
      </w:ins>
      <w:r w:rsidRPr="00D1129A">
        <w:rPr>
          <w:rFonts w:asciiTheme="majorHAnsi" w:hAnsiTheme="majorHAnsi" w:cstheme="majorHAnsi"/>
          <w:sz w:val="22"/>
          <w:szCs w:val="22"/>
        </w:rPr>
        <w:t xml:space="preserve">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w:t>
      </w:r>
      <w:ins w:id="159" w:author="Sterling Baird" w:date="2023-03-06T14:52:00Z">
        <w:r w:rsidR="00702B57">
          <w:rPr>
            <w:rFonts w:asciiTheme="majorHAnsi" w:hAnsiTheme="majorHAnsi" w:cstheme="majorHAnsi"/>
            <w:sz w:val="22"/>
            <w:szCs w:val="22"/>
          </w:rPr>
          <w:t>,</w:t>
        </w:r>
      </w:ins>
      <w:r>
        <w:rPr>
          <w:rFonts w:asciiTheme="majorHAnsi" w:hAnsiTheme="majorHAnsi" w:cstheme="majorHAnsi"/>
          <w:sz w:val="22"/>
          <w:szCs w:val="22"/>
        </w:rPr>
        <w:t xml:space="preserve"> </w:t>
      </w:r>
      <w:ins w:id="160" w:author="Sterling Baird" w:date="2023-03-04T11:52:00Z">
        <w:r w:rsidR="00327830">
          <w:rPr>
            <w:rFonts w:asciiTheme="majorHAnsi" w:hAnsiTheme="majorHAnsi" w:cstheme="majorHAnsi"/>
            <w:sz w:val="22"/>
            <w:szCs w:val="22"/>
          </w:rPr>
          <w:fldChar w:fldCharType="begin"/>
        </w:r>
        <w:r w:rsidR="00327830">
          <w:rPr>
            <w:rFonts w:asciiTheme="majorHAnsi" w:hAnsiTheme="majorHAnsi" w:cstheme="majorHAnsi"/>
            <w:sz w:val="22"/>
            <w:szCs w:val="22"/>
          </w:rPr>
          <w:instrText xml:space="preserve"> HYPERLINK "https://www.housing.utah.edu/living-the-u/getting-connected-cable-internet/" </w:instrText>
        </w:r>
        <w:r w:rsidR="00327830">
          <w:rPr>
            <w:rFonts w:asciiTheme="majorHAnsi" w:hAnsiTheme="majorHAnsi" w:cstheme="majorHAnsi"/>
            <w:sz w:val="22"/>
            <w:szCs w:val="22"/>
          </w:rPr>
        </w:r>
        <w:r w:rsidR="00327830">
          <w:rPr>
            <w:rFonts w:asciiTheme="majorHAnsi" w:hAnsiTheme="majorHAnsi" w:cstheme="majorHAnsi"/>
            <w:sz w:val="22"/>
            <w:szCs w:val="22"/>
          </w:rPr>
          <w:fldChar w:fldCharType="separate"/>
        </w:r>
        <w:proofErr w:type="spellStart"/>
        <w:r w:rsidRPr="00327830">
          <w:rPr>
            <w:rStyle w:val="Hyperlink"/>
            <w:rFonts w:asciiTheme="majorHAnsi" w:hAnsiTheme="majorHAnsi" w:cstheme="majorHAnsi"/>
            <w:sz w:val="22"/>
            <w:szCs w:val="22"/>
          </w:rPr>
          <w:t>ULink</w:t>
        </w:r>
        <w:proofErr w:type="spellEnd"/>
        <w:r w:rsidRPr="00327830">
          <w:rPr>
            <w:rStyle w:val="Hyperlink"/>
            <w:rFonts w:asciiTheme="majorHAnsi" w:hAnsiTheme="majorHAnsi" w:cstheme="majorHAnsi"/>
            <w:sz w:val="22"/>
            <w:szCs w:val="22"/>
          </w:rPr>
          <w:t xml:space="preserve"> at University of Utah</w:t>
        </w:r>
        <w:r w:rsidR="00327830">
          <w:rPr>
            <w:rFonts w:asciiTheme="majorHAnsi" w:hAnsiTheme="majorHAnsi" w:cstheme="majorHAnsi"/>
            <w:sz w:val="22"/>
            <w:szCs w:val="22"/>
          </w:rPr>
          <w:fldChar w:fldCharType="end"/>
        </w:r>
      </w:ins>
      <w:r>
        <w:rPr>
          <w:rFonts w:asciiTheme="majorHAnsi" w:hAnsiTheme="majorHAnsi" w:cstheme="majorHAnsi"/>
          <w:sz w:val="22"/>
          <w:szCs w:val="22"/>
        </w:rPr>
        <w:t>).</w:t>
      </w:r>
    </w:p>
    <w:p w14:paraId="7C8ABDD3" w14:textId="024018B9"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Home networks can have both a 5G and a 2.4 GHz network (e.g. </w:t>
      </w:r>
      <w:del w:id="161" w:author="Sterling Baird" w:date="2023-03-04T11:19:00Z">
        <w:r w:rsidRPr="00D1129A" w:rsidDel="00D65A6C">
          <w:rPr>
            <w:rFonts w:asciiTheme="majorHAnsi" w:hAnsiTheme="majorHAnsi" w:cstheme="majorHAnsi"/>
            <w:sz w:val="22"/>
            <w:szCs w:val="22"/>
          </w:rPr>
          <w:delText>"</w:delText>
        </w:r>
      </w:del>
      <w:ins w:id="162"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My Network 5G</w:t>
      </w:r>
      <w:del w:id="163" w:author="Sterling Baird" w:date="2023-03-04T11:19:00Z">
        <w:r w:rsidRPr="00D1129A" w:rsidDel="00D65A6C">
          <w:rPr>
            <w:rFonts w:asciiTheme="majorHAnsi" w:hAnsiTheme="majorHAnsi" w:cstheme="majorHAnsi"/>
            <w:sz w:val="22"/>
            <w:szCs w:val="22"/>
          </w:rPr>
          <w:delText>"</w:delText>
        </w:r>
      </w:del>
      <w:ins w:id="164"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 xml:space="preserve"> and </w:t>
      </w:r>
      <w:del w:id="165" w:author="Sterling Baird" w:date="2023-03-04T11:19:00Z">
        <w:r w:rsidRPr="00D1129A" w:rsidDel="00D65A6C">
          <w:rPr>
            <w:rFonts w:asciiTheme="majorHAnsi" w:hAnsiTheme="majorHAnsi" w:cstheme="majorHAnsi"/>
            <w:sz w:val="22"/>
            <w:szCs w:val="22"/>
          </w:rPr>
          <w:delText>"</w:delText>
        </w:r>
      </w:del>
      <w:ins w:id="166"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My Network</w:t>
      </w:r>
      <w:del w:id="167" w:author="Sterling Baird" w:date="2023-03-04T11:19:00Z">
        <w:r w:rsidRPr="00D1129A" w:rsidDel="00D65A6C">
          <w:rPr>
            <w:rFonts w:asciiTheme="majorHAnsi" w:hAnsiTheme="majorHAnsi" w:cstheme="majorHAnsi"/>
            <w:sz w:val="22"/>
            <w:szCs w:val="22"/>
          </w:rPr>
          <w:delText>"</w:delText>
        </w:r>
      </w:del>
      <w:ins w:id="168"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w:t>
      </w:r>
    </w:p>
    <w:p w14:paraId="5640262A" w14:textId="5728DC04"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w:t>
      </w:r>
      <w:del w:id="169" w:author="Sterling Baird" w:date="2023-03-04T11:19:00Z">
        <w:r w:rsidRPr="00D1129A" w:rsidDel="00D65A6C">
          <w:rPr>
            <w:rFonts w:asciiTheme="majorHAnsi" w:hAnsiTheme="majorHAnsi" w:cstheme="majorHAnsi"/>
            <w:sz w:val="22"/>
            <w:szCs w:val="22"/>
          </w:rPr>
          <w:delText>'</w:delText>
        </w:r>
      </w:del>
      <w:ins w:id="170"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 xml:space="preserve">s </w:t>
      </w:r>
      <w:del w:id="171" w:author="Sterling Baird" w:date="2023-03-04T11:19:00Z">
        <w:r w:rsidRPr="00D1129A" w:rsidDel="00D65A6C">
          <w:rPr>
            <w:rFonts w:asciiTheme="majorHAnsi" w:hAnsiTheme="majorHAnsi" w:cstheme="majorHAnsi"/>
            <w:sz w:val="22"/>
            <w:szCs w:val="22"/>
          </w:rPr>
          <w:delText>"</w:delText>
        </w:r>
      </w:del>
      <w:ins w:id="172"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extended compatibility</w:t>
      </w:r>
      <w:del w:id="173" w:author="Sterling Baird" w:date="2023-03-04T11:19:00Z">
        <w:r w:rsidRPr="00D1129A" w:rsidDel="00D65A6C">
          <w:rPr>
            <w:rFonts w:asciiTheme="majorHAnsi" w:hAnsiTheme="majorHAnsi" w:cstheme="majorHAnsi"/>
            <w:sz w:val="22"/>
            <w:szCs w:val="22"/>
          </w:rPr>
          <w:delText>"</w:delText>
        </w:r>
      </w:del>
      <w:ins w:id="174"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 xml:space="preserve">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7"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r>
        <w:fldChar w:fldCharType="begin"/>
      </w:r>
      <w:r>
        <w:instrText>HYPERLINK "https://github.com/sparks-baird/self-driving-lab-demo/discussions/88"</w:instrText>
      </w:r>
      <w:r>
        <w:fldChar w:fldCharType="separate"/>
      </w:r>
      <w:r w:rsidRPr="00D1129A">
        <w:rPr>
          <w:rStyle w:val="Hyperlink"/>
          <w:rFonts w:asciiTheme="majorHAnsi" w:hAnsiTheme="majorHAnsi" w:cstheme="majorHAnsi"/>
          <w:sz w:val="22"/>
          <w:szCs w:val="22"/>
        </w:rPr>
        <w:t>classroom demo</w:t>
      </w:r>
      <w:ins w:id="175" w:author="Sterling Baird" w:date="2023-03-04T11:52:00Z">
        <w:r w:rsidR="00080A74">
          <w:rPr>
            <w:rStyle w:val="Hyperlink"/>
            <w:rFonts w:asciiTheme="majorHAnsi" w:hAnsiTheme="majorHAnsi" w:cstheme="majorHAnsi"/>
            <w:sz w:val="22"/>
            <w:szCs w:val="22"/>
          </w:rPr>
          <w:t>s</w:t>
        </w:r>
      </w:ins>
      <w:r w:rsidRPr="00D1129A">
        <w:rPr>
          <w:rStyle w:val="Hyperlink"/>
          <w:rFonts w:asciiTheme="majorHAnsi" w:hAnsiTheme="majorHAnsi" w:cstheme="majorHAnsi"/>
          <w:sz w:val="22"/>
          <w:szCs w:val="22"/>
        </w:rPr>
        <w:t xml:space="preserve"> with standalone network access</w:t>
      </w:r>
      <w:r>
        <w:rPr>
          <w:rStyle w:val="Hyperlink"/>
          <w:rFonts w:asciiTheme="majorHAnsi" w:hAnsiTheme="majorHAnsi" w:cstheme="majorHAnsi"/>
          <w:sz w:val="22"/>
          <w:szCs w:val="22"/>
        </w:rPr>
        <w:fldChar w:fldCharType="end"/>
      </w:r>
      <w:r w:rsidRPr="00D1129A">
        <w:rPr>
          <w:rFonts w:asciiTheme="majorHAnsi" w:hAnsiTheme="majorHAnsi" w:cstheme="majorHAnsi"/>
          <w:sz w:val="22"/>
          <w:szCs w:val="22"/>
        </w:rPr>
        <w:t> discussions</w:t>
      </w:r>
      <w:ins w:id="176" w:author="Sterling Baird" w:date="2023-03-06T15:26:00Z">
        <w:r w:rsidR="003A5152">
          <w:rPr>
            <w:rFonts w:asciiTheme="majorHAnsi" w:hAnsiTheme="majorHAnsi" w:cstheme="majorHAnsi"/>
            <w:sz w:val="22"/>
            <w:szCs w:val="22"/>
          </w:rPr>
          <w:t xml:space="preserve">, which includes </w:t>
        </w:r>
        <w:r w:rsidR="00645F46">
          <w:rPr>
            <w:rFonts w:asciiTheme="majorHAnsi" w:hAnsiTheme="majorHAnsi" w:cstheme="majorHAnsi"/>
            <w:sz w:val="22"/>
            <w:szCs w:val="22"/>
          </w:rPr>
          <w:t xml:space="preserve">a summary of </w:t>
        </w:r>
        <w:r w:rsidR="003A5152">
          <w:rPr>
            <w:rFonts w:asciiTheme="majorHAnsi" w:hAnsiTheme="majorHAnsi" w:cstheme="majorHAnsi"/>
            <w:sz w:val="22"/>
            <w:szCs w:val="22"/>
          </w:rPr>
          <w:t>recommendations for prepaid</w:t>
        </w:r>
        <w:r w:rsidR="00645F46">
          <w:rPr>
            <w:rFonts w:asciiTheme="majorHAnsi" w:hAnsiTheme="majorHAnsi" w:cstheme="majorHAnsi"/>
            <w:sz w:val="22"/>
            <w:szCs w:val="22"/>
          </w:rPr>
          <w:t xml:space="preserve"> mobile hotspots</w:t>
        </w:r>
      </w:ins>
      <w:del w:id="177" w:author="Sterling Baird" w:date="2023-03-06T15:26:00Z">
        <w:r w:rsidDel="003A5152">
          <w:rPr>
            <w:rFonts w:asciiTheme="majorHAnsi" w:hAnsiTheme="majorHAnsi" w:cstheme="majorHAnsi"/>
            <w:sz w:val="22"/>
            <w:szCs w:val="22"/>
          </w:rPr>
          <w:delText>.</w:delText>
        </w:r>
      </w:del>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066CC198"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At a minimum, the computer needs to be able to run the Thonny editor (lightweight) and it</w:t>
      </w:r>
      <w:ins w:id="178" w:author="Sterling Baird" w:date="2023-03-06T14:52:00Z">
        <w:r w:rsidR="00730938">
          <w:rPr>
            <w:rFonts w:asciiTheme="majorHAnsi" w:hAnsiTheme="majorHAnsi" w:cstheme="majorHAnsi"/>
            <w:sz w:val="22"/>
            <w:szCs w:val="22"/>
          </w:rPr>
          <w:t xml:space="preserve"> must have</w:t>
        </w:r>
      </w:ins>
      <w:del w:id="179" w:author="Sterling Baird" w:date="2023-03-06T14:52:00Z">
        <w:r w:rsidRPr="009F3E6B" w:rsidDel="00730938">
          <w:rPr>
            <w:rFonts w:asciiTheme="majorHAnsi" w:hAnsiTheme="majorHAnsi" w:cstheme="majorHAnsi"/>
            <w:sz w:val="22"/>
            <w:szCs w:val="22"/>
          </w:rPr>
          <w:delText xml:space="preserve"> needs</w:delText>
        </w:r>
      </w:del>
      <w:r w:rsidRPr="009F3E6B">
        <w:rPr>
          <w:rFonts w:asciiTheme="majorHAnsi" w:hAnsiTheme="majorHAnsi" w:cstheme="majorHAnsi"/>
          <w:sz w:val="22"/>
          <w:szCs w:val="22"/>
        </w:rPr>
        <w:t xml:space="preserve"> at least one USB-A </w:t>
      </w:r>
      <w:proofErr w:type="gramStart"/>
      <w:r w:rsidRPr="009F3E6B">
        <w:rPr>
          <w:rFonts w:asciiTheme="majorHAnsi" w:hAnsiTheme="majorHAnsi" w:cstheme="majorHAnsi"/>
          <w:sz w:val="22"/>
          <w:szCs w:val="22"/>
        </w:rPr>
        <w:t>port</w:t>
      </w:r>
      <w:proofErr w:type="gramEnd"/>
    </w:p>
    <w:p w14:paraId="332CEE01" w14:textId="4D61E182" w:rsidR="009F3E6B" w:rsidRPr="009F3E6B" w:rsidRDefault="00D65A6C" w:rsidP="009F3E6B">
      <w:pPr>
        <w:pStyle w:val="ListParagraph"/>
        <w:numPr>
          <w:ilvl w:val="0"/>
          <w:numId w:val="1"/>
        </w:numPr>
        <w:rPr>
          <w:rFonts w:asciiTheme="majorHAnsi" w:hAnsiTheme="majorHAnsi" w:cstheme="majorHAnsi"/>
          <w:sz w:val="22"/>
          <w:szCs w:val="22"/>
        </w:rPr>
      </w:pPr>
      <w:ins w:id="180" w:author="Sterling Baird" w:date="2023-03-04T11:19:00Z">
        <w:r>
          <w:rPr>
            <w:rFonts w:asciiTheme="majorHAnsi" w:hAnsiTheme="majorHAnsi" w:cstheme="majorHAnsi"/>
            <w:sz w:val="22"/>
            <w:szCs w:val="22"/>
          </w:rPr>
          <w:t xml:space="preserve">If the </w:t>
        </w:r>
      </w:ins>
      <w:ins w:id="181" w:author="Sterling Baird" w:date="2023-03-04T11:20:00Z">
        <w:r>
          <w:rPr>
            <w:rFonts w:asciiTheme="majorHAnsi" w:hAnsiTheme="majorHAnsi" w:cstheme="majorHAnsi"/>
            <w:sz w:val="22"/>
            <w:szCs w:val="22"/>
          </w:rPr>
          <w:t>headers are not already soldered onto the</w:t>
        </w:r>
        <w:r w:rsidR="00673837">
          <w:rPr>
            <w:rFonts w:asciiTheme="majorHAnsi" w:hAnsiTheme="majorHAnsi" w:cstheme="majorHAnsi"/>
            <w:sz w:val="22"/>
            <w:szCs w:val="22"/>
          </w:rPr>
          <w:t xml:space="preserve"> microcontroller</w:t>
        </w:r>
        <w:r>
          <w:rPr>
            <w:rFonts w:asciiTheme="majorHAnsi" w:hAnsiTheme="majorHAnsi" w:cstheme="majorHAnsi"/>
            <w:sz w:val="22"/>
            <w:szCs w:val="22"/>
          </w:rPr>
          <w:t xml:space="preserve">, </w:t>
        </w:r>
      </w:ins>
      <w:del w:id="182" w:author="Sterling Baird" w:date="2023-03-04T11:20:00Z">
        <w:r w:rsidR="009F3E6B" w:rsidDel="00D65A6C">
          <w:rPr>
            <w:rFonts w:asciiTheme="majorHAnsi" w:hAnsiTheme="majorHAnsi" w:cstheme="majorHAnsi"/>
            <w:sz w:val="22"/>
            <w:szCs w:val="22"/>
          </w:rPr>
          <w:delText>E</w:delText>
        </w:r>
      </w:del>
      <w:ins w:id="183" w:author="Sterling Baird" w:date="2023-03-04T11:20:00Z">
        <w:r>
          <w:rPr>
            <w:rFonts w:asciiTheme="majorHAnsi" w:hAnsiTheme="majorHAnsi" w:cstheme="majorHAnsi"/>
            <w:sz w:val="22"/>
            <w:szCs w:val="22"/>
          </w:rPr>
          <w:t>e</w:t>
        </w:r>
      </w:ins>
      <w:r w:rsidR="009F3E6B">
        <w:rPr>
          <w:rFonts w:asciiTheme="majorHAnsi" w:hAnsiTheme="majorHAnsi" w:cstheme="majorHAnsi"/>
          <w:sz w:val="22"/>
          <w:szCs w:val="22"/>
        </w:rPr>
        <w:t>nsure a</w:t>
      </w:r>
      <w:r w:rsidR="009F3E6B" w:rsidRPr="009F3E6B">
        <w:rPr>
          <w:rFonts w:asciiTheme="majorHAnsi" w:hAnsiTheme="majorHAnsi" w:cstheme="majorHAnsi"/>
          <w:sz w:val="22"/>
          <w:szCs w:val="22"/>
        </w:rPr>
        <w:t>ccess to a soldering iron and soldering wire (thinner is better in this case)</w:t>
      </w:r>
    </w:p>
    <w:p w14:paraId="468408DF" w14:textId="68FA8A7D"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w:t>
      </w:r>
      <w:del w:id="184" w:author="Sterling Baird" w:date="2023-03-06T15:26:00Z">
        <w:r w:rsidRPr="009F3E6B" w:rsidDel="004335B7">
          <w:rPr>
            <w:rFonts w:asciiTheme="majorHAnsi" w:hAnsiTheme="majorHAnsi" w:cstheme="majorHAnsi"/>
            <w:sz w:val="22"/>
            <w:szCs w:val="22"/>
          </w:rPr>
          <w:delText xml:space="preserve"> Before soldering, </w:delText>
        </w:r>
      </w:del>
      <w:ins w:id="185" w:author="Sterling Baird" w:date="2023-03-06T15:26:00Z">
        <w:r w:rsidR="004335B7">
          <w:rPr>
            <w:rFonts w:asciiTheme="majorHAnsi" w:hAnsiTheme="majorHAnsi" w:cstheme="majorHAnsi"/>
            <w:sz w:val="22"/>
            <w:szCs w:val="22"/>
          </w:rPr>
          <w:t xml:space="preserve"> </w:t>
        </w:r>
      </w:ins>
      <w:del w:id="186" w:author="Sterling Baird" w:date="2023-03-06T15:26:00Z">
        <w:r w:rsidRPr="009F3E6B" w:rsidDel="004335B7">
          <w:rPr>
            <w:rFonts w:asciiTheme="majorHAnsi" w:hAnsiTheme="majorHAnsi" w:cstheme="majorHAnsi"/>
            <w:sz w:val="22"/>
            <w:szCs w:val="22"/>
          </w:rPr>
          <w:delText>e</w:delText>
        </w:r>
      </w:del>
      <w:ins w:id="187" w:author="Sterling Baird" w:date="2023-03-06T15:26:00Z">
        <w:r w:rsidR="004335B7">
          <w:rPr>
            <w:rFonts w:asciiTheme="majorHAnsi" w:hAnsiTheme="majorHAnsi" w:cstheme="majorHAnsi"/>
            <w:sz w:val="22"/>
            <w:szCs w:val="22"/>
          </w:rPr>
          <w:t>E</w:t>
        </w:r>
      </w:ins>
      <w:r w:rsidRPr="009F3E6B">
        <w:rPr>
          <w:rFonts w:asciiTheme="majorHAnsi" w:hAnsiTheme="majorHAnsi" w:cstheme="majorHAnsi"/>
          <w:sz w:val="22"/>
          <w:szCs w:val="22"/>
        </w:rPr>
        <w:t xml:space="preserve">nsure the Pico W can successfully connect to a </w:t>
      </w:r>
      <w:proofErr w:type="gramStart"/>
      <w:r w:rsidRPr="009F3E6B">
        <w:rPr>
          <w:rFonts w:asciiTheme="majorHAnsi" w:hAnsiTheme="majorHAnsi" w:cstheme="majorHAnsi"/>
          <w:sz w:val="22"/>
          <w:szCs w:val="22"/>
        </w:rPr>
        <w:t>computer</w:t>
      </w:r>
      <w:proofErr w:type="gramEnd"/>
    </w:p>
    <w:p w14:paraId="4FC3298B" w14:textId="457B52BA"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 xml:space="preserve">You can do this by holding the BOOTSEL button on the Pico W while connecting the Pico W to your computer via the USB cable. If a new drive appears, that indicates </w:t>
      </w:r>
      <w:ins w:id="188" w:author="Sterling Baird" w:date="2023-03-06T14:52:00Z">
        <w:r w:rsidR="00D52838">
          <w:rPr>
            <w:rFonts w:asciiTheme="majorHAnsi" w:hAnsiTheme="majorHAnsi" w:cstheme="majorHAnsi"/>
            <w:sz w:val="22"/>
            <w:szCs w:val="22"/>
          </w:rPr>
          <w:t xml:space="preserve">that </w:t>
        </w:r>
      </w:ins>
      <w:r w:rsidRPr="009F3E6B">
        <w:rPr>
          <w:rFonts w:asciiTheme="majorHAnsi" w:hAnsiTheme="majorHAnsi" w:cstheme="majorHAnsi"/>
          <w:sz w:val="22"/>
          <w:szCs w:val="22"/>
        </w:rPr>
        <w:t xml:space="preserve">the Pico W is working </w:t>
      </w:r>
      <w:proofErr w:type="gramStart"/>
      <w:r w:rsidRPr="009F3E6B">
        <w:rPr>
          <w:rFonts w:asciiTheme="majorHAnsi" w:hAnsiTheme="majorHAnsi" w:cstheme="majorHAnsi"/>
          <w:sz w:val="22"/>
          <w:szCs w:val="22"/>
        </w:rPr>
        <w:t>normally</w:t>
      </w:r>
      <w:proofErr w:type="gramEnd"/>
    </w:p>
    <w:p w14:paraId="051A750F" w14:textId="716FBA7C" w:rsidR="009F3E6B" w:rsidRPr="009F3E6B" w:rsidRDefault="004335B7" w:rsidP="009F3E6B">
      <w:pPr>
        <w:pStyle w:val="ListParagraph"/>
        <w:numPr>
          <w:ilvl w:val="1"/>
          <w:numId w:val="1"/>
        </w:numPr>
        <w:rPr>
          <w:rFonts w:asciiTheme="majorHAnsi" w:hAnsiTheme="majorHAnsi" w:cstheme="majorHAnsi"/>
          <w:sz w:val="22"/>
          <w:szCs w:val="22"/>
        </w:rPr>
      </w:pPr>
      <w:ins w:id="189" w:author="Sterling Baird" w:date="2023-03-06T15:26:00Z">
        <w:r>
          <w:rPr>
            <w:rFonts w:asciiTheme="majorHAnsi" w:hAnsiTheme="majorHAnsi" w:cstheme="majorHAnsi"/>
            <w:sz w:val="22"/>
            <w:szCs w:val="22"/>
          </w:rPr>
          <w:t>I</w:t>
        </w:r>
      </w:ins>
      <w:ins w:id="190" w:author="Sterling Baird" w:date="2023-03-06T15:27:00Z">
        <w:r>
          <w:rPr>
            <w:rFonts w:asciiTheme="majorHAnsi" w:hAnsiTheme="majorHAnsi" w:cstheme="majorHAnsi"/>
            <w:sz w:val="22"/>
            <w:szCs w:val="22"/>
          </w:rPr>
          <w:t>f soldering, b</w:t>
        </w:r>
      </w:ins>
      <w:del w:id="191" w:author="Sterling Baird" w:date="2023-03-06T15:27:00Z">
        <w:r w:rsidR="009F3E6B" w:rsidRPr="009F3E6B" w:rsidDel="004335B7">
          <w:rPr>
            <w:rFonts w:asciiTheme="majorHAnsi" w:hAnsiTheme="majorHAnsi" w:cstheme="majorHAnsi"/>
            <w:sz w:val="22"/>
            <w:szCs w:val="22"/>
          </w:rPr>
          <w:delText>B</w:delText>
        </w:r>
      </w:del>
      <w:r w:rsidR="009F3E6B" w:rsidRPr="009F3E6B">
        <w:rPr>
          <w:rFonts w:asciiTheme="majorHAnsi" w:hAnsiTheme="majorHAnsi" w:cstheme="majorHAnsi"/>
          <w:sz w:val="22"/>
          <w:szCs w:val="22"/>
        </w:rPr>
        <w:t xml:space="preserve">e careful only to heat the gold pads </w:t>
      </w:r>
      <w:del w:id="192" w:author="Sterling Baird" w:date="2023-03-06T15:27:00Z">
        <w:r w:rsidR="009F3E6B" w:rsidRPr="009F3E6B" w:rsidDel="004335B7">
          <w:rPr>
            <w:rFonts w:asciiTheme="majorHAnsi" w:hAnsiTheme="majorHAnsi" w:cstheme="majorHAnsi"/>
            <w:sz w:val="22"/>
            <w:szCs w:val="22"/>
          </w:rPr>
          <w:delText xml:space="preserve">while soldering </w:delText>
        </w:r>
      </w:del>
      <w:r w:rsidR="009F3E6B" w:rsidRPr="009F3E6B">
        <w:rPr>
          <w:rFonts w:asciiTheme="majorHAnsi" w:hAnsiTheme="majorHAnsi" w:cstheme="majorHAnsi"/>
          <w:sz w:val="22"/>
          <w:szCs w:val="22"/>
        </w:rPr>
        <w:t xml:space="preserve">to avoid damaging the </w:t>
      </w:r>
      <w:proofErr w:type="gramStart"/>
      <w:r w:rsidR="009F3E6B" w:rsidRPr="009F3E6B">
        <w:rPr>
          <w:rFonts w:asciiTheme="majorHAnsi" w:hAnsiTheme="majorHAnsi" w:cstheme="majorHAnsi"/>
          <w:sz w:val="22"/>
          <w:szCs w:val="22"/>
        </w:rPr>
        <w:t>circuitry</w:t>
      </w:r>
      <w:proofErr w:type="gramEnd"/>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589"/>
        <w:gridCol w:w="4144"/>
        <w:gridCol w:w="2252"/>
        <w:tblGridChange w:id="193">
          <w:tblGrid>
            <w:gridCol w:w="2589"/>
            <w:gridCol w:w="2"/>
            <w:gridCol w:w="4142"/>
            <w:gridCol w:w="224"/>
            <w:gridCol w:w="2028"/>
          </w:tblGrid>
        </w:tblGridChange>
      </w:tblGrid>
      <w:tr w:rsidR="00D310FA"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D310FA"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D310FA"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4DB5DCCD" w:rsidR="00F02622" w:rsidRDefault="00CB7087" w:rsidP="000B72EC">
            <w:pPr>
              <w:rPr>
                <w:color w:val="000000"/>
              </w:rPr>
            </w:pPr>
            <w:ins w:id="194" w:author="Sterling Baird" w:date="2023-03-04T11:23:00Z">
              <w:r>
                <w:rPr>
                  <w:color w:val="000000"/>
                </w:rPr>
                <w:t>v0.6.0</w:t>
              </w:r>
            </w:ins>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D310FA"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6E4DE562" w:rsidR="00F02622" w:rsidRDefault="00F02622" w:rsidP="000B72EC">
            <w:pPr>
              <w:rPr>
                <w:color w:val="000000"/>
              </w:rPr>
            </w:pPr>
            <w:del w:id="195" w:author="Sterling Baird" w:date="2023-03-06T14:53:00Z">
              <w:r w:rsidDel="006E27D0">
                <w:rPr>
                  <w:color w:val="000000"/>
                </w:rPr>
                <w:delText xml:space="preserve">STEMMA QT </w:delText>
              </w:r>
            </w:del>
            <w:r>
              <w:rPr>
                <w:color w:val="000000"/>
              </w:rPr>
              <w:t xml:space="preserve">AS7341 </w:t>
            </w:r>
            <w:del w:id="196" w:author="Sterling Baird" w:date="2023-03-06T14:53:00Z">
              <w:r w:rsidDel="006E27D0">
                <w:rPr>
                  <w:color w:val="000000"/>
                </w:rPr>
                <w:delText>COLOR SENSOR</w:delText>
              </w:r>
            </w:del>
            <w:ins w:id="197" w:author="Sterling Baird" w:date="2023-03-06T14:53:00Z">
              <w:r w:rsidR="006E27D0">
                <w:rPr>
                  <w:color w:val="000000"/>
                </w:rPr>
                <w:t>Color Sensor</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D310FA"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06D4AEB" w:rsidR="00F02622" w:rsidRDefault="00A61B4D" w:rsidP="00E872F8">
            <w:pPr>
              <w:rPr>
                <w:color w:val="000000"/>
              </w:rPr>
            </w:pPr>
            <w:ins w:id="198" w:author="Sterling Baird" w:date="2023-03-06T14:55:00Z">
              <w:r>
                <w:rPr>
                  <w:color w:val="000000"/>
                </w:rPr>
                <w:lastRenderedPageBreak/>
                <w:t>Grove to Stemma-QT adapter</w:t>
              </w:r>
            </w:ins>
            <w:del w:id="199" w:author="Sterling Baird" w:date="2023-03-06T14:55:00Z">
              <w:r w:rsidR="00F02622" w:rsidDel="00A61B4D">
                <w:rPr>
                  <w:color w:val="000000"/>
                </w:rPr>
                <w:delText>4-PIN STEMMA/GROVE - QT/QWIIC</w:delText>
              </w:r>
            </w:del>
            <w:del w:id="200" w:author="Sterling Baird" w:date="2023-03-06T22:54:00Z">
              <w:r w:rsidR="00F02622" w:rsidDel="00CC31A8">
                <w:rPr>
                  <w:color w:val="000000"/>
                </w:rPr>
                <w:delText xml:space="preserve"> 4"</w:delText>
              </w:r>
            </w:del>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40E1C87F" w:rsidR="00F02622" w:rsidRDefault="00F02622" w:rsidP="000B72EC">
            <w:pPr>
              <w:rPr>
                <w:color w:val="000000"/>
              </w:rPr>
            </w:pPr>
            <w:r>
              <w:rPr>
                <w:color w:val="000000"/>
              </w:rPr>
              <w:t>Cat#1528-4528-ND</w:t>
            </w:r>
            <w:ins w:id="201" w:author="Sterling Baird" w:date="2023-03-04T11:24:00Z">
              <w:r w:rsidR="00F2731A">
                <w:rPr>
                  <w:color w:val="000000"/>
                </w:rPr>
                <w:t xml:space="preserve"> </w:t>
              </w:r>
            </w:ins>
            <w:ins w:id="202" w:author="Sterling Baird" w:date="2023-03-06T14:56:00Z">
              <w:r w:rsidR="006916B5">
                <w:rPr>
                  <w:color w:val="000000"/>
                </w:rPr>
                <w:t xml:space="preserve"> OR </w:t>
              </w:r>
            </w:ins>
            <w:ins w:id="203" w:author="Sterling Baird" w:date="2023-03-04T11:24:00Z">
              <w:r w:rsidR="00F2731A">
                <w:rPr>
                  <w:color w:val="000000"/>
                </w:rPr>
                <w:t>Cat#</w:t>
              </w:r>
            </w:ins>
            <w:ins w:id="204" w:author="Sterling Baird" w:date="2023-03-04T11:25:00Z">
              <w:r w:rsidR="00F002C5" w:rsidRPr="00F002C5">
                <w:rPr>
                  <w:color w:val="000000"/>
                </w:rPr>
                <w:t>1528-4528-ND</w:t>
              </w:r>
            </w:ins>
          </w:p>
        </w:tc>
      </w:tr>
      <w:tr w:rsidR="00D310FA"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3FA8C11A" w:rsidR="00F02622" w:rsidRDefault="00D310FA" w:rsidP="000B72EC">
            <w:pPr>
              <w:rPr>
                <w:color w:val="000000"/>
              </w:rPr>
            </w:pPr>
            <w:ins w:id="205" w:author="Sterling Baird" w:date="2023-03-06T15:14:00Z">
              <w:r>
                <w:rPr>
                  <w:color w:val="000000"/>
                </w:rPr>
                <w:t xml:space="preserve">Raspberry Pi Pico W with pre-soldered headers OR </w:t>
              </w:r>
            </w:ins>
            <w:ins w:id="206" w:author="Sterling Baird" w:date="2023-03-06T14:56:00Z">
              <w:r w:rsidR="006916B5">
                <w:rPr>
                  <w:color w:val="000000"/>
                </w:rPr>
                <w:t>(</w:t>
              </w:r>
            </w:ins>
            <w:del w:id="207" w:author="Sterling Baird" w:date="2023-03-06T14:56:00Z">
              <w:r w:rsidR="00F02622" w:rsidDel="006916B5">
                <w:rPr>
                  <w:color w:val="000000"/>
                </w:rPr>
                <w:delText>RASPBERRY PI PICO</w:delText>
              </w:r>
            </w:del>
            <w:ins w:id="208" w:author="Sterling Baird" w:date="2023-03-06T14:56:00Z">
              <w:r w:rsidR="006916B5">
                <w:rPr>
                  <w:color w:val="000000"/>
                </w:rPr>
                <w:t>Raspberry Pi Pico</w:t>
              </w:r>
            </w:ins>
            <w:r w:rsidR="00F02622">
              <w:rPr>
                <w:color w:val="000000"/>
              </w:rPr>
              <w:t xml:space="preserve"> W</w:t>
            </w:r>
            <w:ins w:id="209" w:author="Sterling Baird" w:date="2023-03-06T14:56:00Z">
              <w:r w:rsidR="006916B5">
                <w:rPr>
                  <w:color w:val="000000"/>
                </w:rPr>
                <w:t xml:space="preserve"> AND Header pins with 20 positions and 2.54 mm pitch (x2))</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48C4DE9B" w:rsidR="00F02622" w:rsidRDefault="00D310FA" w:rsidP="000B72EC">
            <w:pPr>
              <w:rPr>
                <w:color w:val="000000"/>
              </w:rPr>
            </w:pPr>
            <w:proofErr w:type="spellStart"/>
            <w:ins w:id="210" w:author="Sterling Baird" w:date="2023-03-06T15:14:00Z">
              <w:r>
                <w:rPr>
                  <w:color w:val="000000"/>
                </w:rPr>
                <w:t>PiShop</w:t>
              </w:r>
              <w:proofErr w:type="spellEnd"/>
              <w:r>
                <w:rPr>
                  <w:color w:val="000000"/>
                </w:rPr>
                <w:t xml:space="preserve"> OR </w:t>
              </w:r>
            </w:ins>
            <w:ins w:id="211" w:author="Sterling Baird" w:date="2023-03-06T14:57:00Z">
              <w:r w:rsidR="008F16D4">
                <w:rPr>
                  <w:color w:val="000000"/>
                </w:rPr>
                <w:t>(</w:t>
              </w:r>
            </w:ins>
            <w:proofErr w:type="spellStart"/>
            <w:r w:rsidR="00F02622">
              <w:rPr>
                <w:color w:val="000000"/>
              </w:rPr>
              <w:t>DigiKey</w:t>
            </w:r>
            <w:proofErr w:type="spellEnd"/>
            <w:ins w:id="212" w:author="Sterling Baird" w:date="2023-03-06T15:36:00Z">
              <w:r w:rsidR="002342C6">
                <w:rPr>
                  <w:color w:val="000000"/>
                </w:rPr>
                <w:t>-</w:t>
              </w:r>
            </w:ins>
            <w:del w:id="213" w:author="Sterling Baird" w:date="2023-03-06T15:36:00Z">
              <w:r w:rsidR="00F02622" w:rsidDel="002342C6">
                <w:rPr>
                  <w:color w:val="000000"/>
                </w:rPr>
                <w:delText xml:space="preserve"> (</w:delText>
              </w:r>
            </w:del>
            <w:r w:rsidR="00F02622">
              <w:rPr>
                <w:color w:val="000000"/>
              </w:rPr>
              <w:t>Adafruit Product</w:t>
            </w:r>
            <w:del w:id="214" w:author="Sterling Baird" w:date="2023-03-06T15:36:00Z">
              <w:r w:rsidR="00F02622" w:rsidDel="002342C6">
                <w:rPr>
                  <w:color w:val="000000"/>
                </w:rPr>
                <w:delText>)</w:delText>
              </w:r>
            </w:del>
            <w:ins w:id="215" w:author="Sterling Baird" w:date="2023-03-06T14:57:00Z">
              <w:r w:rsidR="008F16D4">
                <w:rPr>
                  <w:color w:val="000000"/>
                </w:rPr>
                <w:t xml:space="preserve"> AND </w:t>
              </w:r>
              <w:proofErr w:type="spellStart"/>
              <w:r w:rsidR="008F16D4">
                <w:rPr>
                  <w:color w:val="000000"/>
                </w:rPr>
                <w:t>DigiKey</w:t>
              </w:r>
            </w:ins>
            <w:proofErr w:type="spellEnd"/>
            <w:ins w:id="216" w:author="Sterling Baird" w:date="2023-03-06T15:36:00Z">
              <w:r w:rsidR="002342C6">
                <w:rPr>
                  <w:color w:val="000000"/>
                </w:rPr>
                <w:t>-</w:t>
              </w:r>
            </w:ins>
            <w:ins w:id="217" w:author="Sterling Baird" w:date="2023-03-06T14:57:00Z">
              <w:r w:rsidR="008F16D4">
                <w:rPr>
                  <w:color w:val="000000"/>
                </w:rPr>
                <w:t>Amphenol CS)</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38D791CC" w:rsidR="00F02622" w:rsidRDefault="00D310FA" w:rsidP="000B72EC">
            <w:pPr>
              <w:rPr>
                <w:color w:val="000000"/>
              </w:rPr>
            </w:pPr>
            <w:ins w:id="218" w:author="Sterling Baird" w:date="2023-03-06T15:14:00Z">
              <w:r>
                <w:rPr>
                  <w:color w:val="000000"/>
                </w:rPr>
                <w:t>Cat#</w:t>
              </w:r>
              <w:r w:rsidRPr="002519D8">
                <w:rPr>
                  <w:color w:val="000000"/>
                </w:rPr>
                <w:t>ASM-1918</w:t>
              </w:r>
              <w:r>
                <w:rPr>
                  <w:color w:val="000000"/>
                </w:rPr>
                <w:t xml:space="preserve">  OR </w:t>
              </w:r>
            </w:ins>
            <w:ins w:id="219" w:author="Sterling Baird" w:date="2023-03-06T14:57:00Z">
              <w:r w:rsidR="006916B5">
                <w:rPr>
                  <w:color w:val="000000"/>
                </w:rPr>
                <w:t>(</w:t>
              </w:r>
            </w:ins>
            <w:r w:rsidR="00F02622">
              <w:rPr>
                <w:color w:val="000000"/>
              </w:rPr>
              <w:t>Cat#2648-SC0918CT-ND</w:t>
            </w:r>
            <w:ins w:id="220" w:author="Sterling Baird" w:date="2023-03-06T14:56:00Z">
              <w:r w:rsidR="006916B5">
                <w:rPr>
                  <w:color w:val="000000"/>
                </w:rPr>
                <w:t xml:space="preserve"> AND </w:t>
              </w:r>
            </w:ins>
            <w:ins w:id="221" w:author="Sterling Baird" w:date="2023-03-06T14:57:00Z">
              <w:r w:rsidR="006916B5">
                <w:rPr>
                  <w:color w:val="000000"/>
                </w:rPr>
                <w:t>Cat#10129378-920001BLF-ND)</w:t>
              </w:r>
            </w:ins>
          </w:p>
        </w:tc>
      </w:tr>
      <w:tr w:rsidR="00D310FA"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3B442D42" w:rsidR="00F02622" w:rsidRDefault="00F02622" w:rsidP="000B72EC">
            <w:pPr>
              <w:rPr>
                <w:color w:val="000000"/>
              </w:rPr>
            </w:pPr>
            <w:del w:id="222" w:author="Sterling Baird" w:date="2023-03-06T14:53:00Z">
              <w:r w:rsidDel="00D626B8">
                <w:rPr>
                  <w:color w:val="000000"/>
                </w:rPr>
                <w:delText>CBL USB2.0 A PLUG-MCR B PLUG 3'</w:delText>
              </w:r>
            </w:del>
            <w:ins w:id="223" w:author="Sterling Baird" w:date="2023-03-06T14:53:00Z">
              <w:r w:rsidR="00D626B8">
                <w:rPr>
                  <w:color w:val="000000"/>
                </w:rPr>
                <w:t>USB-A to USB-B Cable</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D310FA"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058278E1" w:rsidR="00F02622" w:rsidRDefault="00F02622" w:rsidP="000B72EC">
            <w:pPr>
              <w:rPr>
                <w:color w:val="000000"/>
              </w:rPr>
            </w:pPr>
            <w:del w:id="224" w:author="Sterling Baird" w:date="2023-03-06T14:58:00Z">
              <w:r w:rsidDel="00074FAE">
                <w:rPr>
                  <w:color w:val="000000"/>
                </w:rPr>
                <w:delText>MAKER PI PICO</w:delText>
              </w:r>
            </w:del>
            <w:ins w:id="225" w:author="Sterling Baird" w:date="2023-03-06T14:58:00Z">
              <w:r w:rsidR="00074FAE">
                <w:rPr>
                  <w:color w:val="000000"/>
                </w:rPr>
                <w:t>Maker Pi Pico base</w:t>
              </w:r>
            </w:ins>
            <w:del w:id="226" w:author="Sterling Baird" w:date="2023-03-06T14:58:00Z">
              <w:r w:rsidDel="00074FAE">
                <w:rPr>
                  <w:color w:val="000000"/>
                </w:rPr>
                <w:delText xml:space="preserve"> BASE</w:delText>
              </w:r>
            </w:del>
            <w:r>
              <w:rPr>
                <w:color w:val="000000"/>
              </w:rPr>
              <w:t xml:space="preserve"> (</w:t>
            </w:r>
            <w:del w:id="227" w:author="Sterling Baird" w:date="2023-03-06T14:58:00Z">
              <w:r w:rsidDel="00074FAE">
                <w:rPr>
                  <w:color w:val="000000"/>
                </w:rPr>
                <w:delText>WITHOUT PICO</w:delText>
              </w:r>
            </w:del>
            <w:ins w:id="228" w:author="Sterling Baird" w:date="2023-03-06T16:00:00Z">
              <w:r w:rsidR="00E52C6B">
                <w:rPr>
                  <w:color w:val="000000"/>
                </w:rPr>
                <w:t>w</w:t>
              </w:r>
            </w:ins>
            <w:ins w:id="229" w:author="Sterling Baird" w:date="2023-03-06T14:58:00Z">
              <w:r w:rsidR="00074FAE">
                <w:rPr>
                  <w:color w:val="000000"/>
                </w:rPr>
                <w:t>ithout Pico</w:t>
              </w:r>
            </w:ins>
            <w:r>
              <w:rPr>
                <w:color w:val="000000"/>
              </w:rPr>
              <w: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D310FA"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0AFB0339" w:rsidR="00F02622" w:rsidRDefault="00F02622" w:rsidP="000B72EC">
            <w:pPr>
              <w:rPr>
                <w:color w:val="000000"/>
              </w:rPr>
            </w:pPr>
            <w:r>
              <w:rPr>
                <w:color w:val="000000"/>
              </w:rPr>
              <w:t xml:space="preserve">AC/DC </w:t>
            </w:r>
            <w:del w:id="230" w:author="Sterling Baird" w:date="2023-03-06T14:59:00Z">
              <w:r w:rsidDel="00074FAE">
                <w:rPr>
                  <w:color w:val="000000"/>
                </w:rPr>
                <w:delText>WALL MOUNT ADAPTER</w:delText>
              </w:r>
            </w:del>
            <w:ins w:id="231" w:author="Sterling Baird" w:date="2023-03-06T14:59:00Z">
              <w:r w:rsidR="00074FAE">
                <w:rPr>
                  <w:color w:val="000000"/>
                </w:rPr>
                <w:t>Wall Mount Adapter</w:t>
              </w:r>
            </w:ins>
            <w:r>
              <w:rPr>
                <w:color w:val="000000"/>
              </w:rPr>
              <w:t xml:space="preserve">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6916B5" w14:paraId="34BE0A92" w14:textId="77777777" w:rsidTr="00805455">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Change w:id="232" w:author="Sterling Baird" w:date="2023-03-06T22:53:00Z">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
          </w:tblPrExChange>
        </w:tblPrEx>
        <w:trPr>
          <w:ins w:id="233" w:author="Sterling Baird" w:date="2023-03-04T11:21:00Z"/>
        </w:trPr>
        <w:tc>
          <w:tcPr>
            <w:tcW w:w="2519"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34"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70DB6F6E" w14:textId="0B7CAEDF" w:rsidR="0075188C" w:rsidRDefault="00074FAE" w:rsidP="0075188C">
            <w:pPr>
              <w:rPr>
                <w:ins w:id="235" w:author="Sterling Baird" w:date="2023-03-04T11:21:00Z"/>
                <w:color w:val="000000"/>
              </w:rPr>
            </w:pPr>
            <w:ins w:id="236" w:author="Sterling Baird" w:date="2023-03-06T14:59:00Z">
              <w:r>
                <w:rPr>
                  <w:color w:val="000000"/>
                </w:rPr>
                <w:t xml:space="preserve">18 AWG </w:t>
              </w:r>
              <w:r w:rsidR="00D04C8E">
                <w:rPr>
                  <w:color w:val="000000"/>
                </w:rPr>
                <w:t>Hook-up solid black wire, 100’ (</w:t>
              </w:r>
            </w:ins>
            <w:ins w:id="237" w:author="Sterling Baird" w:date="2023-03-06T15:00:00Z">
              <w:r w:rsidR="004524CB">
                <w:rPr>
                  <w:color w:val="000000"/>
                </w:rPr>
                <w:t>Outer diameter 14 AWG or higher)</w:t>
              </w:r>
            </w:ins>
          </w:p>
        </w:tc>
        <w:tc>
          <w:tcPr>
            <w:tcW w:w="4292"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38"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2D4EC68C" w14:textId="7E1BE179" w:rsidR="0075188C" w:rsidRDefault="0075188C" w:rsidP="0075188C">
            <w:pPr>
              <w:rPr>
                <w:ins w:id="239" w:author="Sterling Baird" w:date="2023-03-04T11:21:00Z"/>
                <w:color w:val="000000"/>
              </w:rPr>
            </w:pPr>
            <w:proofErr w:type="spellStart"/>
            <w:ins w:id="240" w:author="Sterling Baird" w:date="2023-03-04T11:21:00Z">
              <w:r>
                <w:rPr>
                  <w:color w:val="000000"/>
                </w:rPr>
                <w:t>DigiKey</w:t>
              </w:r>
              <w:proofErr w:type="spellEnd"/>
              <w:r>
                <w:rPr>
                  <w:color w:val="000000"/>
                </w:rPr>
                <w:t xml:space="preserve"> (Remington Industries)</w:t>
              </w:r>
            </w:ins>
          </w:p>
        </w:tc>
        <w:tc>
          <w:tcPr>
            <w:tcW w:w="2174"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41" w:author="Sterling Baird" w:date="2023-03-06T22:53:00Z">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4223BECD" w14:textId="0EA5D592" w:rsidR="0075188C" w:rsidRDefault="0075188C" w:rsidP="0075188C">
            <w:pPr>
              <w:rPr>
                <w:ins w:id="242" w:author="Sterling Baird" w:date="2023-03-04T11:21:00Z"/>
                <w:color w:val="000000"/>
              </w:rPr>
            </w:pPr>
            <w:ins w:id="243" w:author="Sterling Baird" w:date="2023-03-04T11:21:00Z">
              <w:r>
                <w:rPr>
                  <w:color w:val="000000"/>
                </w:rPr>
                <w:t>Cat#</w:t>
              </w:r>
              <w:r w:rsidRPr="004F07EA">
                <w:rPr>
                  <w:color w:val="000000"/>
                </w:rPr>
                <w:t>2328-18UL1007SLDBLA-ND</w:t>
              </w:r>
            </w:ins>
          </w:p>
        </w:tc>
      </w:tr>
      <w:tr w:rsidR="006916B5" w14:paraId="3B7B3167" w14:textId="77777777" w:rsidTr="00805455">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Change w:id="244" w:author="Sterling Baird" w:date="2023-03-06T22:53:00Z">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
          </w:tblPrExChange>
        </w:tblPrEx>
        <w:trPr>
          <w:ins w:id="245" w:author="Sterling Baird" w:date="2023-03-04T11:31:00Z"/>
        </w:trPr>
        <w:tc>
          <w:tcPr>
            <w:tcW w:w="2519"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46"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31AEB9B6" w14:textId="0CF49105" w:rsidR="0045713A" w:rsidRDefault="00D53370" w:rsidP="00FA1B4F">
            <w:pPr>
              <w:rPr>
                <w:ins w:id="247" w:author="Sterling Baird" w:date="2023-03-04T11:31:00Z"/>
                <w:color w:val="000000"/>
              </w:rPr>
            </w:pPr>
            <w:ins w:id="248" w:author="Sterling Baird" w:date="2023-03-06T15:00:00Z">
              <w:r>
                <w:rPr>
                  <w:color w:val="000000"/>
                </w:rPr>
                <w:t xml:space="preserve">Terminal Binding Post </w:t>
              </w:r>
            </w:ins>
            <w:ins w:id="249" w:author="Sterling Baird" w:date="2023-03-04T11:31:00Z">
              <w:r w:rsidR="00FA1B4F" w:rsidRPr="00FA1B4F">
                <w:rPr>
                  <w:color w:val="000000"/>
                </w:rPr>
                <w:t>M2.5</w:t>
              </w:r>
            </w:ins>
            <w:ins w:id="250" w:author="Sterling Baird" w:date="2023-03-06T15:00:00Z">
              <w:r>
                <w:rPr>
                  <w:color w:val="000000"/>
                </w:rPr>
                <w:t xml:space="preserve"> </w:t>
              </w:r>
            </w:ins>
            <w:ins w:id="251" w:author="Sterling Baird" w:date="2023-03-04T11:31:00Z">
              <w:r w:rsidR="00FA1B4F">
                <w:rPr>
                  <w:color w:val="000000"/>
                </w:rPr>
                <w:t>(Optional)</w:t>
              </w:r>
            </w:ins>
          </w:p>
        </w:tc>
        <w:tc>
          <w:tcPr>
            <w:tcW w:w="4292"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52"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17174932" w14:textId="41A93878" w:rsidR="0045713A" w:rsidRDefault="00FA1B4F" w:rsidP="0075188C">
            <w:pPr>
              <w:rPr>
                <w:ins w:id="253" w:author="Sterling Baird" w:date="2023-03-04T11:31:00Z"/>
                <w:color w:val="000000"/>
              </w:rPr>
            </w:pPr>
            <w:proofErr w:type="spellStart"/>
            <w:ins w:id="254" w:author="Sterling Baird" w:date="2023-03-04T11:31:00Z">
              <w:r>
                <w:rPr>
                  <w:color w:val="000000"/>
                </w:rPr>
                <w:t>DigiKey</w:t>
              </w:r>
              <w:proofErr w:type="spellEnd"/>
              <w:r>
                <w:rPr>
                  <w:color w:val="000000"/>
                </w:rPr>
                <w:t xml:space="preserve"> (Keystone Electronics)</w:t>
              </w:r>
            </w:ins>
          </w:p>
        </w:tc>
        <w:tc>
          <w:tcPr>
            <w:tcW w:w="2174"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55" w:author="Sterling Baird" w:date="2023-03-06T22:53:00Z">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735FC0FA" w14:textId="6B05BD6B" w:rsidR="0045713A" w:rsidRDefault="0045713A" w:rsidP="0045713A">
            <w:pPr>
              <w:rPr>
                <w:ins w:id="256" w:author="Sterling Baird" w:date="2023-03-04T11:31:00Z"/>
                <w:color w:val="000000"/>
              </w:rPr>
            </w:pPr>
            <w:ins w:id="257" w:author="Sterling Baird" w:date="2023-03-04T11:31:00Z">
              <w:r>
                <w:rPr>
                  <w:color w:val="000000"/>
                </w:rPr>
                <w:t>Cat#</w:t>
              </w:r>
              <w:r w:rsidRPr="0045713A">
                <w:rPr>
                  <w:color w:val="000000"/>
                </w:rPr>
                <w:t>36-8737-ND</w:t>
              </w:r>
            </w:ins>
          </w:p>
        </w:tc>
      </w:tr>
      <w:tr w:rsidR="00D43731" w14:paraId="02F2DA75"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70CDA9A" w:rsidR="0075188C" w:rsidRDefault="002C318B" w:rsidP="002C318B">
            <w:pPr>
              <w:rPr>
                <w:color w:val="000000"/>
              </w:rPr>
            </w:pPr>
            <w:ins w:id="258" w:author="Sterling Baird" w:date="2023-03-04T11:23:00Z">
              <w:r w:rsidRPr="002C318B">
                <w:rPr>
                  <w:color w:val="000000"/>
                </w:rPr>
                <w:t xml:space="preserve">128MB </w:t>
              </w:r>
            </w:ins>
            <w:ins w:id="259" w:author="Sterling Baird" w:date="2023-03-06T15:01:00Z">
              <w:r w:rsidR="00D53370">
                <w:rPr>
                  <w:color w:val="000000"/>
                </w:rPr>
                <w:t>Micro SD Memory Card</w:t>
              </w:r>
            </w:ins>
            <w:ins w:id="260" w:author="Sterling Baird" w:date="2023-03-04T11:22:00Z">
              <w:r w:rsidR="001439D2">
                <w:rPr>
                  <w:color w:val="000000"/>
                </w:rPr>
                <w:t xml:space="preserve"> (Optional)</w:t>
              </w:r>
            </w:ins>
            <w:del w:id="261" w:author="Sterling Baird" w:date="2023-03-04T11:21:00Z">
              <w:r w:rsidR="0075188C" w:rsidDel="0075188C">
                <w:rPr>
                  <w:color w:val="000000"/>
                </w:rPr>
                <w:delText>HOOK-UP SOLID 18AWG BLACK 100'</w:delText>
              </w:r>
            </w:del>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415CB821" w:rsidR="0075188C" w:rsidRDefault="00CB45EB" w:rsidP="0075188C">
            <w:pPr>
              <w:rPr>
                <w:color w:val="000000"/>
              </w:rPr>
            </w:pPr>
            <w:proofErr w:type="spellStart"/>
            <w:ins w:id="262" w:author="Sterling Baird" w:date="2023-03-04T11:23:00Z">
              <w:r>
                <w:rPr>
                  <w:color w:val="000000"/>
                </w:rPr>
                <w:t>DigiKey</w:t>
              </w:r>
              <w:proofErr w:type="spellEnd"/>
              <w:r>
                <w:rPr>
                  <w:color w:val="000000"/>
                </w:rPr>
                <w:t xml:space="preserve"> (Adafruit Product)</w:t>
              </w:r>
            </w:ins>
            <w:del w:id="263" w:author="Sterling Baird" w:date="2023-03-04T11:21:00Z">
              <w:r w:rsidR="0075188C" w:rsidDel="0075188C">
                <w:rPr>
                  <w:color w:val="000000"/>
                </w:rPr>
                <w:delText>DigiKey (Remington Industries)</w:delText>
              </w:r>
            </w:del>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38313DC2" w:rsidR="0075188C" w:rsidRDefault="00CB45EB" w:rsidP="00CB45EB">
            <w:pPr>
              <w:rPr>
                <w:color w:val="000000"/>
              </w:rPr>
            </w:pPr>
            <w:ins w:id="264" w:author="Sterling Baird" w:date="2023-03-04T11:23:00Z">
              <w:r>
                <w:rPr>
                  <w:color w:val="000000"/>
                </w:rPr>
                <w:t>Cat#</w:t>
              </w:r>
              <w:r w:rsidRPr="00CB45EB">
                <w:rPr>
                  <w:color w:val="000000"/>
                </w:rPr>
                <w:t>1528-5250-ND</w:t>
              </w:r>
              <w:r w:rsidRPr="00CB45EB" w:rsidDel="0075188C">
                <w:rPr>
                  <w:color w:val="000000"/>
                </w:rPr>
                <w:t xml:space="preserve"> </w:t>
              </w:r>
            </w:ins>
            <w:del w:id="265" w:author="Sterling Baird" w:date="2023-03-04T11:21:00Z">
              <w:r w:rsidR="0075188C" w:rsidDel="0075188C">
                <w:rPr>
                  <w:color w:val="000000"/>
                </w:rPr>
                <w:delText>Cat#</w:delText>
              </w:r>
              <w:r w:rsidR="0075188C" w:rsidRPr="004F07EA" w:rsidDel="0075188C">
                <w:rPr>
                  <w:color w:val="000000"/>
                </w:rPr>
                <w:delText>2328-18UL1007SLDBLA-ND</w:delText>
              </w:r>
            </w:del>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266" w:name="_[Your_major_step"/>
      <w:bookmarkEnd w:id="266"/>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12296AA3" w:rsidR="4798CDEC" w:rsidRDefault="007F5AC3">
      <w:pPr>
        <w:rPr>
          <w:rFonts w:asciiTheme="majorHAnsi" w:eastAsia="Arial" w:hAnsiTheme="majorHAnsi" w:cstheme="majorHAnsi"/>
          <w:sz w:val="22"/>
          <w:szCs w:val="22"/>
        </w:rPr>
      </w:pPr>
      <w:ins w:id="267" w:author="Sterling Baird" w:date="2023-03-06T17:31:00Z">
        <w:r>
          <w:rPr>
            <w:rFonts w:asciiTheme="majorHAnsi" w:eastAsia="Arial" w:hAnsiTheme="majorHAnsi" w:cstheme="majorHAnsi"/>
            <w:sz w:val="22"/>
            <w:szCs w:val="22"/>
          </w:rPr>
          <w:t xml:space="preserve">Unless </w:t>
        </w:r>
      </w:ins>
      <w:ins w:id="268" w:author="Sterling Baird" w:date="2023-03-06T15:11:00Z">
        <w:r w:rsidR="00294A2B">
          <w:rPr>
            <w:rFonts w:asciiTheme="majorHAnsi" w:eastAsia="Arial" w:hAnsiTheme="majorHAnsi" w:cstheme="majorHAnsi"/>
            <w:sz w:val="22"/>
            <w:szCs w:val="22"/>
          </w:rPr>
          <w:t xml:space="preserve">pre-soldered, </w:t>
        </w:r>
      </w:ins>
      <w:commentRangeStart w:id="269"/>
      <w:commentRangeStart w:id="270"/>
      <w:commentRangeStart w:id="271"/>
      <w:del w:id="272" w:author="Sterling Baird" w:date="2023-03-06T15:05:00Z">
        <w:r w:rsidR="00681716" w:rsidDel="00F861FD">
          <w:rPr>
            <w:rFonts w:asciiTheme="majorHAnsi" w:eastAsia="Arial" w:hAnsiTheme="majorHAnsi" w:cstheme="majorHAnsi"/>
            <w:sz w:val="22"/>
            <w:szCs w:val="22"/>
          </w:rPr>
          <w:delText xml:space="preserve">Solder the </w:delText>
        </w:r>
      </w:del>
      <w:ins w:id="273" w:author="Sterling Baird" w:date="2023-03-06T15:11:00Z">
        <w:r w:rsidR="00294A2B">
          <w:rPr>
            <w:rFonts w:asciiTheme="majorHAnsi" w:eastAsia="Arial" w:hAnsiTheme="majorHAnsi" w:cstheme="majorHAnsi"/>
            <w:sz w:val="22"/>
            <w:szCs w:val="22"/>
          </w:rPr>
          <w:t>a</w:t>
        </w:r>
      </w:ins>
      <w:ins w:id="274" w:author="Sterling Baird" w:date="2023-03-06T15:05:00Z">
        <w:r w:rsidR="00F861FD">
          <w:rPr>
            <w:rFonts w:asciiTheme="majorHAnsi" w:eastAsia="Arial" w:hAnsiTheme="majorHAnsi" w:cstheme="majorHAnsi"/>
            <w:sz w:val="22"/>
            <w:szCs w:val="22"/>
          </w:rPr>
          <w:t xml:space="preserve">ttach the </w:t>
        </w:r>
      </w:ins>
      <w:r w:rsidR="00681716">
        <w:rPr>
          <w:rFonts w:asciiTheme="majorHAnsi" w:eastAsia="Arial" w:hAnsiTheme="majorHAnsi" w:cstheme="majorHAnsi"/>
          <w:sz w:val="22"/>
          <w:szCs w:val="22"/>
        </w:rPr>
        <w:t>headers onto the Pico W</w:t>
      </w:r>
      <w:commentRangeEnd w:id="269"/>
      <w:r w:rsidR="007C5480">
        <w:rPr>
          <w:rStyle w:val="CommentReference"/>
        </w:rPr>
        <w:commentReference w:id="269"/>
      </w:r>
      <w:commentRangeEnd w:id="270"/>
      <w:r w:rsidR="00044A19">
        <w:rPr>
          <w:rStyle w:val="CommentReference"/>
        </w:rPr>
        <w:commentReference w:id="270"/>
      </w:r>
      <w:commentRangeEnd w:id="271"/>
      <w:r w:rsidR="00044A19">
        <w:rPr>
          <w:rStyle w:val="CommentReference"/>
        </w:rPr>
        <w:commentReference w:id="271"/>
      </w:r>
      <w:r w:rsidR="00681716">
        <w:rPr>
          <w:rFonts w:asciiTheme="majorHAnsi" w:eastAsia="Arial" w:hAnsiTheme="majorHAnsi" w:cstheme="majorHAnsi"/>
          <w:sz w:val="22"/>
          <w:szCs w:val="22"/>
        </w:rPr>
        <w:t xml:space="preserve">, mount the light sensor so that the pinhole is facing the </w:t>
      </w:r>
      <w:proofErr w:type="gramStart"/>
      <w:r w:rsidR="00681716">
        <w:rPr>
          <w:rFonts w:asciiTheme="majorHAnsi" w:eastAsia="Arial" w:hAnsiTheme="majorHAnsi" w:cstheme="majorHAnsi"/>
          <w:sz w:val="22"/>
          <w:szCs w:val="22"/>
        </w:rPr>
        <w:t>red green</w:t>
      </w:r>
      <w:proofErr w:type="gramEnd"/>
      <w:r w:rsidR="00681716">
        <w:rPr>
          <w:rFonts w:asciiTheme="majorHAnsi" w:eastAsia="Arial" w:hAnsiTheme="majorHAnsi" w:cstheme="majorHAnsi"/>
          <w:sz w:val="22"/>
          <w:szCs w:val="22"/>
        </w:rPr>
        <w:t xml:space="preserve">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3F0D1C7E" w:rsidR="00681716" w:rsidRPr="00681716" w:rsidRDefault="007F5AC3" w:rsidP="000942DF">
      <w:pPr>
        <w:numPr>
          <w:ilvl w:val="0"/>
          <w:numId w:val="30"/>
        </w:numPr>
        <w:tabs>
          <w:tab w:val="clear" w:pos="720"/>
          <w:tab w:val="num" w:pos="360"/>
        </w:tabs>
        <w:rPr>
          <w:rFonts w:asciiTheme="majorHAnsi" w:eastAsia="Arial" w:hAnsiTheme="majorHAnsi" w:cstheme="majorHAnsi"/>
          <w:sz w:val="22"/>
          <w:szCs w:val="22"/>
        </w:rPr>
      </w:pPr>
      <w:ins w:id="275" w:author="Sterling Baird" w:date="2023-03-06T17:31:00Z">
        <w:r>
          <w:rPr>
            <w:rFonts w:asciiTheme="majorHAnsi" w:eastAsia="Arial" w:hAnsiTheme="majorHAnsi" w:cstheme="majorHAnsi"/>
            <w:sz w:val="22"/>
            <w:szCs w:val="22"/>
          </w:rPr>
          <w:t xml:space="preserve">Unless pre-soldered, </w:t>
        </w:r>
      </w:ins>
      <w:r w:rsidR="00681716" w:rsidRPr="00681716">
        <w:rPr>
          <w:rFonts w:asciiTheme="majorHAnsi" w:eastAsia="Arial" w:hAnsiTheme="majorHAnsi" w:cstheme="majorHAnsi"/>
          <w:sz w:val="22"/>
          <w:szCs w:val="22"/>
        </w:rPr>
        <w:t>Solder headers onto the Pico W</w:t>
      </w:r>
      <w:ins w:id="276" w:author="Sterling Baird" w:date="2023-03-06T15:06:00Z">
        <w:r w:rsidR="002D60C1">
          <w:rPr>
            <w:rFonts w:asciiTheme="majorHAnsi" w:eastAsia="Arial" w:hAnsiTheme="majorHAnsi" w:cstheme="majorHAnsi"/>
            <w:sz w:val="22"/>
            <w:szCs w:val="22"/>
          </w:rPr>
          <w:t xml:space="preserve"> or </w:t>
        </w:r>
        <w:r w:rsidR="00AF3236">
          <w:rPr>
            <w:rFonts w:asciiTheme="majorHAnsi" w:eastAsia="Arial" w:hAnsiTheme="majorHAnsi" w:cstheme="majorHAnsi"/>
            <w:sz w:val="22"/>
            <w:szCs w:val="22"/>
          </w:rPr>
          <w:fldChar w:fldCharType="begin"/>
        </w:r>
        <w:r w:rsidR="00AF3236">
          <w:rPr>
            <w:rFonts w:asciiTheme="majorHAnsi" w:eastAsia="Arial" w:hAnsiTheme="majorHAnsi" w:cstheme="majorHAnsi"/>
            <w:sz w:val="22"/>
            <w:szCs w:val="22"/>
          </w:rPr>
          <w:instrText xml:space="preserve"> HYPERLINK "https://vilros.com/products/copy-of-hammer-header-pin-install-rig-for-raspberry-pi-pico-for-standard-pico-only-not-compatible-with-the-pico-w_" </w:instrText>
        </w:r>
        <w:r w:rsidR="00AF3236">
          <w:rPr>
            <w:rFonts w:asciiTheme="majorHAnsi" w:eastAsia="Arial" w:hAnsiTheme="majorHAnsi" w:cstheme="majorHAnsi"/>
            <w:sz w:val="22"/>
            <w:szCs w:val="22"/>
          </w:rPr>
        </w:r>
        <w:r w:rsidR="00AF3236">
          <w:rPr>
            <w:rFonts w:asciiTheme="majorHAnsi" w:eastAsia="Arial" w:hAnsiTheme="majorHAnsi" w:cstheme="majorHAnsi"/>
            <w:sz w:val="22"/>
            <w:szCs w:val="22"/>
          </w:rPr>
          <w:fldChar w:fldCharType="separate"/>
        </w:r>
        <w:r w:rsidR="002D60C1" w:rsidRPr="00AF3236">
          <w:rPr>
            <w:rStyle w:val="Hyperlink"/>
            <w:rFonts w:asciiTheme="majorHAnsi" w:eastAsia="Arial" w:hAnsiTheme="majorHAnsi" w:cstheme="majorHAnsi"/>
            <w:sz w:val="22"/>
            <w:szCs w:val="22"/>
          </w:rPr>
          <w:t xml:space="preserve">use a </w:t>
        </w:r>
        <w:r w:rsidR="00AF3236" w:rsidRPr="00AF3236">
          <w:rPr>
            <w:rStyle w:val="Hyperlink"/>
            <w:rFonts w:asciiTheme="majorHAnsi" w:eastAsia="Arial" w:hAnsiTheme="majorHAnsi" w:cstheme="majorHAnsi"/>
            <w:sz w:val="22"/>
            <w:szCs w:val="22"/>
          </w:rPr>
          <w:t>hammer header pin install rig for Pico W</w:t>
        </w:r>
        <w:r w:rsidR="00AF3236">
          <w:rPr>
            <w:rFonts w:asciiTheme="majorHAnsi" w:eastAsia="Arial" w:hAnsiTheme="majorHAnsi" w:cstheme="majorHAnsi"/>
            <w:sz w:val="22"/>
            <w:szCs w:val="22"/>
          </w:rPr>
          <w:fldChar w:fldCharType="end"/>
        </w:r>
        <w:r w:rsidR="00AF3236">
          <w:rPr>
            <w:rFonts w:asciiTheme="majorHAnsi" w:eastAsia="Arial" w:hAnsiTheme="majorHAnsi" w:cstheme="majorHAnsi"/>
            <w:sz w:val="22"/>
            <w:szCs w:val="22"/>
          </w:rPr>
          <w:t xml:space="preserve"> (note, Pico install rigs are not compatible with the Pico W)</w:t>
        </w:r>
      </w:ins>
    </w:p>
    <w:p w14:paraId="47CF392D" w14:textId="6D234A0D" w:rsidR="00681716" w:rsidRPr="00102699" w:rsidDel="008B5629" w:rsidRDefault="00BB70EE">
      <w:pPr>
        <w:pStyle w:val="ListParagraph"/>
        <w:numPr>
          <w:ilvl w:val="1"/>
          <w:numId w:val="31"/>
        </w:numPr>
        <w:rPr>
          <w:del w:id="277" w:author="Sterling Baird" w:date="2023-03-06T15:08:00Z"/>
          <w:rFonts w:asciiTheme="majorHAnsi" w:eastAsia="Arial" w:hAnsiTheme="majorHAnsi" w:cstheme="majorHAnsi"/>
          <w:sz w:val="22"/>
          <w:szCs w:val="22"/>
        </w:rPr>
        <w:pPrChange w:id="278" w:author="Sterling Baird" w:date="2023-03-06T15:13:00Z">
          <w:pPr>
            <w:numPr>
              <w:ilvl w:val="1"/>
              <w:numId w:val="32"/>
            </w:numPr>
            <w:tabs>
              <w:tab w:val="num" w:pos="1080"/>
            </w:tabs>
            <w:ind w:left="1440" w:hanging="360"/>
          </w:pPr>
        </w:pPrChange>
      </w:pPr>
      <w:ins w:id="279" w:author="Sterling Baird" w:date="2023-03-06T15:06:00Z">
        <w:r w:rsidRPr="00102699">
          <w:rPr>
            <w:rFonts w:asciiTheme="majorHAnsi" w:eastAsia="Arial" w:hAnsiTheme="majorHAnsi" w:cstheme="majorHAnsi"/>
            <w:sz w:val="22"/>
            <w:szCs w:val="22"/>
          </w:rPr>
          <w:t>If soldering</w:t>
        </w:r>
      </w:ins>
      <w:r w:rsidR="00DB3909" w:rsidRPr="00102699">
        <w:rPr>
          <w:rFonts w:asciiTheme="majorHAnsi" w:eastAsia="Arial" w:hAnsiTheme="majorHAnsi" w:cstheme="majorHAnsi"/>
          <w:sz w:val="22"/>
          <w:szCs w:val="22"/>
        </w:rPr>
        <w:t>, insert the Pico W headers into the Maker Pi Pico base</w:t>
      </w:r>
      <w:ins w:id="280" w:author="Sterling Baird" w:date="2023-03-06T15:13:00Z">
        <w:r w:rsidR="00102699" w:rsidRPr="00102699">
          <w:rPr>
            <w:rFonts w:asciiTheme="majorHAnsi" w:eastAsia="Arial" w:hAnsiTheme="majorHAnsi" w:cstheme="majorHAnsi"/>
            <w:sz w:val="22"/>
            <w:szCs w:val="22"/>
          </w:rPr>
          <w:t xml:space="preserve">, </w:t>
        </w:r>
      </w:ins>
      <w:del w:id="281" w:author="Sterling Baird" w:date="2023-03-06T15:13:00Z">
        <w:r w:rsidR="00681716" w:rsidRPr="00102699" w:rsidDel="00102699">
          <w:rPr>
            <w:rFonts w:asciiTheme="majorHAnsi" w:eastAsia="Arial" w:hAnsiTheme="majorHAnsi" w:cstheme="majorHAnsi"/>
            <w:sz w:val="22"/>
            <w:szCs w:val="22"/>
          </w:rPr>
          <w:delText>P</w:delText>
        </w:r>
      </w:del>
      <w:ins w:id="282" w:author="Sterling Baird" w:date="2023-03-06T15:14:00Z">
        <w:r w:rsidR="00102699">
          <w:rPr>
            <w:rFonts w:asciiTheme="majorHAnsi" w:eastAsia="Arial" w:hAnsiTheme="majorHAnsi" w:cstheme="majorHAnsi"/>
            <w:sz w:val="22"/>
            <w:szCs w:val="22"/>
          </w:rPr>
          <w:t>p</w:t>
        </w:r>
      </w:ins>
      <w:r w:rsidR="00681716" w:rsidRPr="00102699">
        <w:rPr>
          <w:rFonts w:asciiTheme="majorHAnsi" w:eastAsia="Arial" w:hAnsiTheme="majorHAnsi" w:cstheme="majorHAnsi"/>
          <w:sz w:val="22"/>
          <w:szCs w:val="22"/>
        </w:rPr>
        <w:t xml:space="preserve">lace the Pico </w:t>
      </w:r>
      <w:proofErr w:type="spellStart"/>
      <w:r w:rsidR="00681716" w:rsidRPr="00102699">
        <w:rPr>
          <w:rFonts w:asciiTheme="majorHAnsi" w:eastAsia="Arial" w:hAnsiTheme="majorHAnsi" w:cstheme="majorHAnsi"/>
          <w:sz w:val="22"/>
          <w:szCs w:val="22"/>
        </w:rPr>
        <w:t>W on</w:t>
      </w:r>
      <w:proofErr w:type="spellEnd"/>
      <w:r w:rsidR="00681716" w:rsidRPr="00102699">
        <w:rPr>
          <w:rFonts w:asciiTheme="majorHAnsi" w:eastAsia="Arial" w:hAnsiTheme="majorHAnsi" w:cstheme="majorHAnsi"/>
          <w:sz w:val="22"/>
          <w:szCs w:val="22"/>
        </w:rPr>
        <w:t xml:space="preserve"> top of the headers</w:t>
      </w:r>
      <w:ins w:id="283" w:author="Sterling Baird" w:date="2023-03-06T15:14:00Z">
        <w:r w:rsidR="00102699">
          <w:rPr>
            <w:rFonts w:asciiTheme="majorHAnsi" w:eastAsia="Arial" w:hAnsiTheme="majorHAnsi" w:cstheme="majorHAnsi"/>
            <w:sz w:val="22"/>
            <w:szCs w:val="22"/>
          </w:rPr>
          <w:t xml:space="preserve">, and </w:t>
        </w:r>
      </w:ins>
    </w:p>
    <w:p w14:paraId="73D14D09" w14:textId="7958CD37" w:rsidR="00681716" w:rsidRPr="008B5629" w:rsidDel="00520AE6" w:rsidRDefault="00681716">
      <w:pPr>
        <w:numPr>
          <w:ilvl w:val="1"/>
          <w:numId w:val="32"/>
        </w:numPr>
        <w:tabs>
          <w:tab w:val="num" w:pos="1080"/>
        </w:tabs>
        <w:rPr>
          <w:del w:id="284" w:author="Sterling Baird" w:date="2023-03-06T15:07:00Z"/>
          <w:rFonts w:asciiTheme="majorHAnsi" w:eastAsia="Arial" w:hAnsiTheme="majorHAnsi" w:cstheme="majorHAnsi"/>
          <w:sz w:val="22"/>
          <w:szCs w:val="22"/>
        </w:rPr>
        <w:pPrChange w:id="285" w:author="Sterling Baird" w:date="2023-03-06T15:08:00Z">
          <w:pPr>
            <w:numPr>
              <w:ilvl w:val="1"/>
              <w:numId w:val="33"/>
            </w:numPr>
            <w:tabs>
              <w:tab w:val="num" w:pos="1080"/>
            </w:tabs>
            <w:ind w:left="1440" w:hanging="360"/>
          </w:pPr>
        </w:pPrChange>
      </w:pPr>
      <w:del w:id="286" w:author="Sterling Baird" w:date="2023-03-06T15:14:00Z">
        <w:r w:rsidRPr="008B5629" w:rsidDel="00102699">
          <w:rPr>
            <w:rFonts w:asciiTheme="majorHAnsi" w:eastAsia="Arial" w:hAnsiTheme="majorHAnsi" w:cstheme="majorHAnsi"/>
            <w:sz w:val="22"/>
            <w:szCs w:val="22"/>
          </w:rPr>
          <w:delText>S</w:delText>
        </w:r>
      </w:del>
      <w:ins w:id="287" w:author="Sterling Baird" w:date="2023-03-06T15:14:00Z">
        <w:r w:rsidR="00102699">
          <w:rPr>
            <w:rFonts w:asciiTheme="majorHAnsi" w:eastAsia="Arial" w:hAnsiTheme="majorHAnsi" w:cstheme="majorHAnsi"/>
            <w:sz w:val="22"/>
            <w:szCs w:val="22"/>
          </w:rPr>
          <w:t>s</w:t>
        </w:r>
      </w:ins>
      <w:r w:rsidRPr="008B5629">
        <w:rPr>
          <w:rFonts w:asciiTheme="majorHAnsi" w:eastAsia="Arial" w:hAnsiTheme="majorHAnsi" w:cstheme="majorHAnsi"/>
          <w:sz w:val="22"/>
          <w:szCs w:val="22"/>
        </w:rPr>
        <w:t>older the headers to the Pico W</w:t>
      </w:r>
      <w:ins w:id="288" w:author="Sterling Baird" w:date="2023-03-06T15:07:00Z">
        <w:r w:rsidR="00520AE6" w:rsidRPr="008B5629">
          <w:rPr>
            <w:rFonts w:asciiTheme="majorHAnsi" w:eastAsia="Arial" w:hAnsiTheme="majorHAnsi" w:cstheme="majorHAnsi"/>
            <w:sz w:val="22"/>
            <w:szCs w:val="22"/>
          </w:rPr>
          <w:t xml:space="preserve"> (</w:t>
        </w:r>
      </w:ins>
      <w:proofErr w:type="spellStart"/>
    </w:p>
    <w:p w14:paraId="3F8547D5" w14:textId="020D9BD1" w:rsidR="00681716" w:rsidRPr="00520AE6" w:rsidDel="00520AE6" w:rsidRDefault="00622B3D">
      <w:pPr>
        <w:rPr>
          <w:del w:id="289" w:author="Sterling Baird" w:date="2023-03-06T15:07:00Z"/>
          <w:rFonts w:asciiTheme="majorHAnsi" w:eastAsia="Arial" w:hAnsiTheme="majorHAnsi" w:cstheme="majorHAnsi"/>
          <w:sz w:val="22"/>
          <w:szCs w:val="22"/>
        </w:rPr>
        <w:pPrChange w:id="290" w:author="Sterling Baird" w:date="2023-03-06T15:08:00Z">
          <w:pPr>
            <w:numPr>
              <w:numId w:val="47"/>
            </w:numPr>
            <w:ind w:left="2160" w:hanging="360"/>
          </w:pPr>
        </w:pPrChange>
      </w:pPr>
      <w:r w:rsidRPr="00520AE6">
        <w:fldChar w:fldCharType="begin"/>
      </w:r>
      <w:r>
        <w:instrText>HYPERLINK "https://magpi.raspberrypi.com/articles/how-to-solder-gpio-pin-headers-to-raspberry-pi-pico"</w:instrText>
      </w:r>
      <w:r w:rsidRPr="00520AE6">
        <w:fldChar w:fldCharType="separate"/>
      </w:r>
      <w:r w:rsidR="00681716" w:rsidRPr="00520AE6">
        <w:rPr>
          <w:rStyle w:val="Hyperlink"/>
          <w:rFonts w:asciiTheme="majorHAnsi" w:eastAsia="Arial" w:hAnsiTheme="majorHAnsi" w:cstheme="majorHAnsi"/>
          <w:sz w:val="22"/>
          <w:szCs w:val="22"/>
        </w:rPr>
        <w:t>MagPi</w:t>
      </w:r>
      <w:proofErr w:type="spellEnd"/>
      <w:r w:rsidR="00681716" w:rsidRPr="00520AE6">
        <w:rPr>
          <w:rStyle w:val="Hyperlink"/>
          <w:rFonts w:asciiTheme="majorHAnsi" w:eastAsia="Arial" w:hAnsiTheme="majorHAnsi" w:cstheme="majorHAnsi"/>
          <w:sz w:val="22"/>
          <w:szCs w:val="22"/>
        </w:rPr>
        <w:t xml:space="preserve"> guide</w:t>
      </w:r>
      <w:r w:rsidRPr="00520AE6">
        <w:rPr>
          <w:rStyle w:val="Hyperlink"/>
          <w:rFonts w:asciiTheme="majorHAnsi" w:eastAsia="Arial" w:hAnsiTheme="majorHAnsi" w:cstheme="majorHAnsi"/>
          <w:sz w:val="22"/>
          <w:szCs w:val="22"/>
        </w:rPr>
        <w:fldChar w:fldCharType="end"/>
      </w:r>
      <w:ins w:id="291" w:author="Sterling Baird" w:date="2023-03-06T15:07:00Z">
        <w:r w:rsidR="00520AE6" w:rsidRPr="00102699">
          <w:rPr>
            <w:rStyle w:val="Hyperlink"/>
            <w:rFonts w:asciiTheme="majorHAnsi" w:eastAsia="Arial" w:hAnsiTheme="majorHAnsi" w:cstheme="majorHAnsi"/>
            <w:color w:val="auto"/>
            <w:sz w:val="22"/>
            <w:szCs w:val="22"/>
            <w:rPrChange w:id="292" w:author="Sterling Baird" w:date="2023-03-06T15:14:00Z">
              <w:rPr>
                <w:rStyle w:val="Hyperlink"/>
                <w:rFonts w:asciiTheme="majorHAnsi" w:eastAsia="Arial" w:hAnsiTheme="majorHAnsi" w:cstheme="majorHAnsi"/>
                <w:sz w:val="22"/>
                <w:szCs w:val="22"/>
              </w:rPr>
            </w:rPrChange>
          </w:rPr>
          <w:t xml:space="preserve">, </w:t>
        </w:r>
      </w:ins>
    </w:p>
    <w:p w14:paraId="77219011" w14:textId="538FBAC8" w:rsidR="00681716" w:rsidRPr="00681716" w:rsidDel="00520AE6" w:rsidRDefault="00622B3D">
      <w:pPr>
        <w:rPr>
          <w:del w:id="293" w:author="Sterling Baird" w:date="2023-03-06T15:07:00Z"/>
          <w:rFonts w:asciiTheme="majorHAnsi" w:eastAsia="Arial" w:hAnsiTheme="majorHAnsi" w:cstheme="majorHAnsi"/>
          <w:sz w:val="22"/>
          <w:szCs w:val="22"/>
        </w:rPr>
        <w:pPrChange w:id="294" w:author="Sterling Baird" w:date="2023-03-06T15:08:00Z">
          <w:pPr>
            <w:numPr>
              <w:numId w:val="47"/>
            </w:numPr>
            <w:ind w:left="2160" w:hanging="360"/>
          </w:pPr>
        </w:pPrChange>
      </w:pPr>
      <w:r>
        <w:fldChar w:fldCharType="begin"/>
      </w:r>
      <w:r>
        <w:instrText>HYPERLINK "https://www.tomshardware.com/how-to/solder-pins-raspberry-pi-pico"</w:instrText>
      </w:r>
      <w:r>
        <w:fldChar w:fldCharType="separate"/>
      </w:r>
      <w:r w:rsidR="00681716" w:rsidRPr="00681716">
        <w:rPr>
          <w:rStyle w:val="Hyperlink"/>
          <w:rFonts w:asciiTheme="majorHAnsi" w:eastAsia="Arial" w:hAnsiTheme="majorHAnsi" w:cstheme="majorHAnsi"/>
          <w:sz w:val="22"/>
          <w:szCs w:val="22"/>
        </w:rPr>
        <w:t>Tom's hardware guide</w:t>
      </w:r>
      <w:r>
        <w:rPr>
          <w:rStyle w:val="Hyperlink"/>
          <w:rFonts w:asciiTheme="majorHAnsi" w:eastAsia="Arial" w:hAnsiTheme="majorHAnsi" w:cstheme="majorHAnsi"/>
          <w:sz w:val="22"/>
          <w:szCs w:val="22"/>
        </w:rPr>
        <w:fldChar w:fldCharType="end"/>
      </w:r>
      <w:ins w:id="295" w:author="Sterling Baird" w:date="2023-03-06T15:07:00Z">
        <w:r w:rsidR="00520AE6" w:rsidRPr="00102699">
          <w:rPr>
            <w:rStyle w:val="Hyperlink"/>
            <w:rFonts w:asciiTheme="majorHAnsi" w:eastAsia="Arial" w:hAnsiTheme="majorHAnsi" w:cstheme="majorHAnsi"/>
            <w:color w:val="auto"/>
            <w:sz w:val="22"/>
            <w:szCs w:val="22"/>
            <w:rPrChange w:id="296" w:author="Sterling Baird" w:date="2023-03-06T15:14:00Z">
              <w:rPr>
                <w:rStyle w:val="Hyperlink"/>
                <w:rFonts w:asciiTheme="majorHAnsi" w:eastAsia="Arial" w:hAnsiTheme="majorHAnsi" w:cstheme="majorHAnsi"/>
                <w:sz w:val="22"/>
                <w:szCs w:val="22"/>
              </w:rPr>
            </w:rPrChange>
          </w:rPr>
          <w:t xml:space="preserve">, or </w:t>
        </w:r>
      </w:ins>
    </w:p>
    <w:p w14:paraId="5DA0C646" w14:textId="0826FB9F" w:rsidR="00681716" w:rsidRPr="00681716" w:rsidDel="00102699" w:rsidRDefault="00622B3D">
      <w:pPr>
        <w:numPr>
          <w:ilvl w:val="1"/>
          <w:numId w:val="32"/>
        </w:numPr>
        <w:tabs>
          <w:tab w:val="num" w:pos="1080"/>
        </w:tabs>
        <w:rPr>
          <w:del w:id="297" w:author="Sterling Baird" w:date="2023-03-06T15:14:00Z"/>
          <w:rFonts w:asciiTheme="majorHAnsi" w:eastAsia="Arial" w:hAnsiTheme="majorHAnsi" w:cstheme="majorHAnsi"/>
          <w:sz w:val="22"/>
          <w:szCs w:val="22"/>
        </w:rPr>
        <w:pPrChange w:id="298" w:author="Sterling Baird" w:date="2023-03-06T15:08:00Z">
          <w:pPr>
            <w:numPr>
              <w:numId w:val="47"/>
            </w:numPr>
            <w:ind w:left="2160" w:hanging="360"/>
          </w:pPr>
        </w:pPrChange>
      </w:pPr>
      <w:r>
        <w:fldChar w:fldCharType="begin"/>
      </w:r>
      <w:r>
        <w:instrText>HYPERLINK "https://www.youtube.com/watch?v=R11QanPDccs"</w:instrText>
      </w:r>
      <w:r>
        <w:fldChar w:fldCharType="separate"/>
      </w:r>
      <w:r w:rsidR="00681716" w:rsidRPr="00681716">
        <w:rPr>
          <w:rStyle w:val="Hyperlink"/>
          <w:rFonts w:asciiTheme="majorHAnsi" w:eastAsia="Arial" w:hAnsiTheme="majorHAnsi" w:cstheme="majorHAnsi"/>
          <w:sz w:val="22"/>
          <w:szCs w:val="22"/>
        </w:rPr>
        <w:t>YouTube video</w:t>
      </w:r>
      <w:r>
        <w:rPr>
          <w:rStyle w:val="Hyperlink"/>
          <w:rFonts w:asciiTheme="majorHAnsi" w:eastAsia="Arial" w:hAnsiTheme="majorHAnsi" w:cstheme="majorHAnsi"/>
          <w:sz w:val="22"/>
          <w:szCs w:val="22"/>
        </w:rPr>
        <w:fldChar w:fldCharType="end"/>
      </w:r>
      <w:ins w:id="299" w:author="Sterling Baird" w:date="2023-03-06T15:07:00Z">
        <w:r w:rsidR="00520AE6">
          <w:rPr>
            <w:rStyle w:val="Hyperlink"/>
            <w:rFonts w:asciiTheme="majorHAnsi" w:eastAsia="Arial" w:hAnsiTheme="majorHAnsi" w:cstheme="majorHAnsi"/>
            <w:sz w:val="22"/>
            <w:szCs w:val="22"/>
          </w:rPr>
          <w:t>)</w:t>
        </w:r>
      </w:ins>
      <w:ins w:id="300" w:author="Sterling Baird" w:date="2023-03-06T15:14:00Z">
        <w:r w:rsidR="00102699">
          <w:rPr>
            <w:rFonts w:asciiTheme="majorHAnsi" w:eastAsia="Arial" w:hAnsiTheme="majorHAnsi" w:cstheme="majorHAnsi"/>
            <w:sz w:val="22"/>
            <w:szCs w:val="22"/>
          </w:rPr>
          <w:t xml:space="preserve">, and </w:t>
        </w:r>
      </w:ins>
    </w:p>
    <w:p w14:paraId="7BE34D0F" w14:textId="31BDD2B1" w:rsidR="00681716" w:rsidRPr="00102699" w:rsidRDefault="00681716">
      <w:pPr>
        <w:numPr>
          <w:ilvl w:val="1"/>
          <w:numId w:val="32"/>
        </w:numPr>
        <w:tabs>
          <w:tab w:val="num" w:pos="1080"/>
        </w:tabs>
        <w:rPr>
          <w:rFonts w:asciiTheme="majorHAnsi" w:eastAsia="Arial" w:hAnsiTheme="majorHAnsi" w:cstheme="majorHAnsi"/>
          <w:sz w:val="22"/>
          <w:szCs w:val="22"/>
        </w:rPr>
        <w:pPrChange w:id="301" w:author="Sterling Baird" w:date="2023-03-06T15:14:00Z">
          <w:pPr>
            <w:numPr>
              <w:ilvl w:val="1"/>
              <w:numId w:val="37"/>
            </w:numPr>
            <w:tabs>
              <w:tab w:val="num" w:pos="1080"/>
            </w:tabs>
            <w:ind w:left="1440" w:hanging="360"/>
          </w:pPr>
        </w:pPrChange>
      </w:pPr>
      <w:del w:id="302" w:author="Sterling Baird" w:date="2023-03-06T15:14:00Z">
        <w:r w:rsidRPr="00102699" w:rsidDel="00102699">
          <w:rPr>
            <w:rFonts w:asciiTheme="majorHAnsi" w:eastAsia="Arial" w:hAnsiTheme="majorHAnsi" w:cstheme="majorHAnsi"/>
            <w:sz w:val="22"/>
            <w:szCs w:val="22"/>
          </w:rPr>
          <w:delText>R</w:delText>
        </w:r>
      </w:del>
      <w:ins w:id="303" w:author="Sterling Baird" w:date="2023-03-06T15:14:00Z">
        <w:r w:rsidR="00102699">
          <w:rPr>
            <w:rFonts w:asciiTheme="majorHAnsi" w:eastAsia="Arial" w:hAnsiTheme="majorHAnsi" w:cstheme="majorHAnsi"/>
            <w:sz w:val="22"/>
            <w:szCs w:val="22"/>
          </w:rPr>
          <w:t>r</w:t>
        </w:r>
      </w:ins>
      <w:r w:rsidRPr="00102699">
        <w:rPr>
          <w:rFonts w:asciiTheme="majorHAnsi" w:eastAsia="Arial" w:hAnsiTheme="majorHAnsi" w:cstheme="majorHAnsi"/>
          <w:sz w:val="22"/>
          <w:szCs w:val="22"/>
        </w:rPr>
        <w:t xml:space="preserve">emove the Pico W from the Maker Pi Pico </w:t>
      </w:r>
      <w:proofErr w:type="gramStart"/>
      <w:r w:rsidRPr="00102699">
        <w:rPr>
          <w:rFonts w:asciiTheme="majorHAnsi" w:eastAsia="Arial" w:hAnsiTheme="majorHAnsi" w:cstheme="majorHAnsi"/>
          <w:sz w:val="22"/>
          <w:szCs w:val="22"/>
        </w:rPr>
        <w:t>base</w:t>
      </w:r>
      <w:proofErr w:type="gramEnd"/>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4F35599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t>
      </w:r>
      <w:proofErr w:type="gramStart"/>
      <w:r w:rsidRPr="00681716">
        <w:rPr>
          <w:rFonts w:asciiTheme="majorHAnsi" w:eastAsia="Arial" w:hAnsiTheme="majorHAnsi" w:cstheme="majorHAnsi"/>
          <w:sz w:val="22"/>
          <w:szCs w:val="22"/>
        </w:rPr>
        <w:t>wire, and</w:t>
      </w:r>
      <w:proofErr w:type="gramEnd"/>
      <w:r w:rsidRPr="00681716">
        <w:rPr>
          <w:rFonts w:asciiTheme="majorHAnsi" w:eastAsia="Arial" w:hAnsiTheme="majorHAnsi" w:cstheme="majorHAnsi"/>
          <w:sz w:val="22"/>
          <w:szCs w:val="22"/>
        </w:rPr>
        <w:t xml:space="preserve"> ensure that there are at least 3 inches of loose, untwisted wire at each end (the leftover, untwisted wire will be threaded through the mounting holes of the light sensor </w:t>
      </w:r>
      <w:r w:rsidRPr="00681716">
        <w:rPr>
          <w:rFonts w:asciiTheme="majorHAnsi" w:eastAsia="Arial" w:hAnsiTheme="majorHAnsi" w:cstheme="majorHAnsi"/>
          <w:sz w:val="22"/>
          <w:szCs w:val="22"/>
        </w:rPr>
        <w:lastRenderedPageBreak/>
        <w:t>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ins w:id="304" w:author="Sterling Baird" w:date="2023-03-04T11:13:00Z">
        <w:r w:rsidR="007B3E31">
          <w:rPr>
            <w:rFonts w:asciiTheme="majorHAnsi" w:eastAsia="Arial" w:hAnsiTheme="majorHAnsi" w:cstheme="majorHAnsi"/>
            <w:sz w:val="22"/>
            <w:szCs w:val="22"/>
          </w:rPr>
          <w:t xml:space="preserve"> For</w:t>
        </w:r>
        <w:r w:rsidR="00DF23FD">
          <w:rPr>
            <w:rFonts w:asciiTheme="majorHAnsi" w:eastAsia="Arial" w:hAnsiTheme="majorHAnsi" w:cstheme="majorHAnsi"/>
            <w:sz w:val="22"/>
            <w:szCs w:val="22"/>
          </w:rPr>
          <w:t xml:space="preserve"> a more modular alternative of fixturing the wire ends to the Maker Pi Pico base, see </w:t>
        </w:r>
      </w:ins>
      <w:ins w:id="305" w:author="Sterling Baird" w:date="2023-03-04T11:14:00Z">
        <w:r w:rsidR="007D677E">
          <w:rPr>
            <w:rFonts w:asciiTheme="majorHAnsi" w:eastAsia="Arial" w:hAnsiTheme="majorHAnsi" w:cstheme="majorHAnsi"/>
            <w:sz w:val="22"/>
            <w:szCs w:val="22"/>
          </w:rPr>
          <w:fldChar w:fldCharType="begin"/>
        </w:r>
        <w:r w:rsidR="007D677E">
          <w:rPr>
            <w:rFonts w:asciiTheme="majorHAnsi" w:eastAsia="Arial" w:hAnsiTheme="majorHAnsi" w:cstheme="majorHAnsi"/>
            <w:sz w:val="22"/>
            <w:szCs w:val="22"/>
          </w:rPr>
          <w:instrText xml:space="preserve"> REF _Ref128820876 \h </w:instrText>
        </w:r>
      </w:ins>
      <w:r w:rsidR="007D677E">
        <w:rPr>
          <w:rFonts w:asciiTheme="majorHAnsi" w:eastAsia="Arial" w:hAnsiTheme="majorHAnsi" w:cstheme="majorHAnsi"/>
          <w:sz w:val="22"/>
          <w:szCs w:val="22"/>
        </w:rPr>
      </w:r>
      <w:r w:rsidR="007D677E">
        <w:rPr>
          <w:rFonts w:asciiTheme="majorHAnsi" w:eastAsia="Arial" w:hAnsiTheme="majorHAnsi" w:cstheme="majorHAnsi"/>
          <w:sz w:val="22"/>
          <w:szCs w:val="22"/>
        </w:rPr>
        <w:fldChar w:fldCharType="separate"/>
      </w:r>
      <w:ins w:id="306" w:author="Sterling Baird" w:date="2023-03-04T11:14:00Z">
        <w:r w:rsidR="007D677E" w:rsidRPr="0E8BEC4E">
          <w:rPr>
            <w:color w:val="4F81BD" w:themeColor="accent1"/>
            <w:sz w:val="28"/>
            <w:szCs w:val="28"/>
          </w:rPr>
          <w:t>Problem</w:t>
        </w:r>
        <w:r w:rsidR="007D677E">
          <w:rPr>
            <w:color w:val="4F81BD" w:themeColor="accent1"/>
            <w:sz w:val="28"/>
            <w:szCs w:val="28"/>
          </w:rPr>
          <w:t xml:space="preserve"> 4</w:t>
        </w:r>
        <w:r w:rsidR="007D677E" w:rsidRPr="0E8BEC4E">
          <w:rPr>
            <w:color w:val="4F81BD" w:themeColor="accent1"/>
            <w:sz w:val="28"/>
            <w:szCs w:val="28"/>
          </w:rPr>
          <w:t>:</w:t>
        </w:r>
        <w:r w:rsidR="007D677E">
          <w:rPr>
            <w:rFonts w:asciiTheme="majorHAnsi" w:eastAsia="Arial" w:hAnsiTheme="majorHAnsi" w:cstheme="majorHAnsi"/>
            <w:sz w:val="22"/>
            <w:szCs w:val="22"/>
          </w:rPr>
          <w:fldChar w:fldCharType="end"/>
        </w:r>
      </w:ins>
      <w:del w:id="307" w:author="Sterling Baird" w:date="2023-03-06T20:49:00Z">
        <w:r w:rsidRPr="00681716" w:rsidDel="00964448">
          <w:rPr>
            <w:rFonts w:asciiTheme="majorHAnsi" w:eastAsia="Arial" w:hAnsiTheme="majorHAnsi" w:cstheme="majorHAnsi"/>
            <w:noProof/>
            <w:sz w:val="22"/>
            <w:szCs w:val="22"/>
          </w:rPr>
          <w:drawing>
            <wp:inline distT="0" distB="0" distL="0" distR="0" wp14:anchorId="51B807B0" wp14:editId="4CBAC2BB">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del>
    </w:p>
    <w:p w14:paraId="4ED90BA0" w14:textId="2049EC97" w:rsidR="00931288" w:rsidRDefault="00561319" w:rsidP="00931288">
      <w:pPr>
        <w:pStyle w:val="Caption"/>
      </w:pPr>
      <w:bookmarkStart w:id="308" w:name="_Ref122437278"/>
      <w:ins w:id="309" w:author="Sterling Baird" w:date="2023-03-20T10:12:00Z">
        <w:r>
          <w:rPr>
            <w:noProof/>
          </w:rPr>
          <w:drawing>
            <wp:inline distT="0" distB="0" distL="0" distR="0" wp14:anchorId="4F061547" wp14:editId="32A7006C">
              <wp:extent cx="4501345" cy="4643120"/>
              <wp:effectExtent l="0" t="0" r="0" b="508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3"/>
                      <a:stretch>
                        <a:fillRect/>
                      </a:stretch>
                    </pic:blipFill>
                    <pic:spPr>
                      <a:xfrm>
                        <a:off x="0" y="0"/>
                        <a:ext cx="4506643" cy="4648584"/>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2</w:t>
      </w:r>
      <w:r w:rsidR="00000000">
        <w:rPr>
          <w:noProof/>
        </w:rPr>
        <w:fldChar w:fldCharType="end"/>
      </w:r>
      <w:bookmarkEnd w:id="308"/>
    </w:p>
    <w:p w14:paraId="5E154DD5" w14:textId="1B46A27E" w:rsidR="00931288" w:rsidRDefault="00681716" w:rsidP="000942DF">
      <w:pPr>
        <w:keepNext/>
        <w:ind w:left="720"/>
      </w:pPr>
      <w:del w:id="310" w:author="Sterling Baird" w:date="2023-03-06T20:49:00Z">
        <w:r w:rsidRPr="00681716" w:rsidDel="00964448">
          <w:rPr>
            <w:rFonts w:asciiTheme="majorHAnsi" w:eastAsia="Arial" w:hAnsiTheme="majorHAnsi" w:cstheme="majorHAnsi"/>
            <w:noProof/>
            <w:sz w:val="22"/>
            <w:szCs w:val="22"/>
          </w:rPr>
          <w:lastRenderedPageBreak/>
          <w:drawing>
            <wp:inline distT="0" distB="0" distL="0" distR="0" wp14:anchorId="1C0BC96D" wp14:editId="7FD472B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del>
    </w:p>
    <w:p w14:paraId="397FE5D4" w14:textId="62E7602A" w:rsidR="00681716" w:rsidRPr="00681716" w:rsidRDefault="00561319" w:rsidP="00931288">
      <w:pPr>
        <w:pStyle w:val="Caption"/>
        <w:rPr>
          <w:rFonts w:asciiTheme="majorHAnsi" w:eastAsia="Arial" w:hAnsiTheme="majorHAnsi" w:cstheme="majorHAnsi"/>
          <w:sz w:val="22"/>
          <w:szCs w:val="22"/>
        </w:rPr>
      </w:pPr>
      <w:bookmarkStart w:id="311" w:name="_Ref122437283"/>
      <w:ins w:id="312" w:author="Sterling Baird" w:date="2023-03-20T10:12:00Z">
        <w:r>
          <w:rPr>
            <w:noProof/>
          </w:rPr>
          <w:drawing>
            <wp:inline distT="0" distB="0" distL="0" distR="0" wp14:anchorId="61611967" wp14:editId="4C0F21A9">
              <wp:extent cx="3449674" cy="2639695"/>
              <wp:effectExtent l="0" t="0" r="0" b="8255"/>
              <wp:docPr id="12" name="Picture 12" descr="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lock, screenshot&#10;&#10;Description automatically generated"/>
                      <pic:cNvPicPr/>
                    </pic:nvPicPr>
                    <pic:blipFill>
                      <a:blip r:embed="rId25"/>
                      <a:stretch>
                        <a:fillRect/>
                      </a:stretch>
                    </pic:blipFill>
                    <pic:spPr>
                      <a:xfrm>
                        <a:off x="0" y="0"/>
                        <a:ext cx="3454382" cy="2643298"/>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3</w:t>
      </w:r>
      <w:r w:rsidR="00000000">
        <w:rPr>
          <w:noProof/>
        </w:rPr>
        <w:fldChar w:fldCharType="end"/>
      </w:r>
      <w:bookmarkEnd w:id="311"/>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38A25679" w:rsidR="00931288" w:rsidRDefault="00561319" w:rsidP="00931288">
      <w:pPr>
        <w:keepNext/>
      </w:pPr>
      <w:ins w:id="313" w:author="Sterling Baird" w:date="2023-03-20T10:12:00Z">
        <w:r>
          <w:rPr>
            <w:rFonts w:asciiTheme="majorHAnsi" w:eastAsia="Arial" w:hAnsiTheme="majorHAnsi" w:cstheme="majorHAnsi"/>
            <w:noProof/>
            <w:sz w:val="22"/>
            <w:szCs w:val="22"/>
          </w:rPr>
          <w:drawing>
            <wp:inline distT="0" distB="0" distL="0" distR="0" wp14:anchorId="46DC2770" wp14:editId="08F2D9B5">
              <wp:extent cx="4363720" cy="3695609"/>
              <wp:effectExtent l="0" t="0" r="0" b="635"/>
              <wp:docPr id="13" name="Picture 13" descr="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ebsite&#10;&#10;Description automatically generated with low confidence"/>
                      <pic:cNvPicPr/>
                    </pic:nvPicPr>
                    <pic:blipFill>
                      <a:blip r:embed="rId26"/>
                      <a:stretch>
                        <a:fillRect/>
                      </a:stretch>
                    </pic:blipFill>
                    <pic:spPr>
                      <a:xfrm>
                        <a:off x="0" y="0"/>
                        <a:ext cx="4373686" cy="3704049"/>
                      </a:xfrm>
                      <a:prstGeom prst="rect">
                        <a:avLst/>
                      </a:prstGeom>
                    </pic:spPr>
                  </pic:pic>
                </a:graphicData>
              </a:graphic>
            </wp:inline>
          </w:drawing>
        </w:r>
      </w:ins>
      <w:del w:id="314" w:author="Sterling Baird" w:date="2023-03-06T20:49:00Z">
        <w:r w:rsidR="00681716" w:rsidRPr="00681716" w:rsidDel="00964448">
          <w:rPr>
            <w:rFonts w:asciiTheme="majorHAnsi" w:eastAsia="Arial" w:hAnsiTheme="majorHAnsi" w:cstheme="majorHAnsi"/>
            <w:noProof/>
            <w:sz w:val="22"/>
            <w:szCs w:val="22"/>
          </w:rPr>
          <w:drawing>
            <wp:inline distT="0" distB="0" distL="0" distR="0" wp14:anchorId="0B3B0FF3" wp14:editId="4D1377AD">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del>
    </w:p>
    <w:p w14:paraId="06C2F131" w14:textId="5852DCAB" w:rsidR="00681716" w:rsidRPr="00681716" w:rsidRDefault="00931288" w:rsidP="00931288">
      <w:pPr>
        <w:pStyle w:val="Caption"/>
        <w:rPr>
          <w:rFonts w:asciiTheme="majorHAnsi" w:eastAsia="Arial" w:hAnsiTheme="majorHAnsi" w:cstheme="majorHAnsi"/>
          <w:sz w:val="22"/>
          <w:szCs w:val="22"/>
        </w:rPr>
      </w:pPr>
      <w:bookmarkStart w:id="315" w:name="_Ref122437290"/>
      <w:r>
        <w:t xml:space="preserve">Figure </w:t>
      </w:r>
      <w:r w:rsidR="00000000">
        <w:fldChar w:fldCharType="begin"/>
      </w:r>
      <w:r w:rsidR="00000000">
        <w:instrText xml:space="preserve"> SEQ Figure \* ARABIC </w:instrText>
      </w:r>
      <w:r w:rsidR="00000000">
        <w:fldChar w:fldCharType="separate"/>
      </w:r>
      <w:r w:rsidR="00092E0B">
        <w:rPr>
          <w:noProof/>
        </w:rPr>
        <w:t>4</w:t>
      </w:r>
      <w:r w:rsidR="00000000">
        <w:rPr>
          <w:noProof/>
        </w:rPr>
        <w:fldChar w:fldCharType="end"/>
      </w:r>
      <w:bookmarkEnd w:id="315"/>
    </w:p>
    <w:p w14:paraId="601D7B72" w14:textId="6421D8F2"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lastRenderedPageBreak/>
        <w:t>Connect the Grove/Stemma-QT connector into Grove port 6 (GP26&amp;27) and the AS7341, insert the Pico W, and while holding the BOOTSEL button, connect the Pico W to the computer.</w:t>
      </w:r>
      <w:del w:id="316" w:author="Sterling Baird" w:date="2023-03-06T20:49:00Z">
        <w:r w:rsidRPr="00681716" w:rsidDel="00964448">
          <w:rPr>
            <w:rFonts w:asciiTheme="majorHAnsi" w:eastAsia="Arial" w:hAnsiTheme="majorHAnsi" w:cstheme="majorHAnsi"/>
            <w:noProof/>
            <w:sz w:val="22"/>
            <w:szCs w:val="22"/>
          </w:rPr>
          <w:drawing>
            <wp:inline distT="0" distB="0" distL="0" distR="0" wp14:anchorId="73DF9D57" wp14:editId="018CA0D9">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del>
    </w:p>
    <w:p w14:paraId="7FAB90A1" w14:textId="5FEFA2B7" w:rsidR="00681716" w:rsidRPr="00681716" w:rsidRDefault="00561319" w:rsidP="00931288">
      <w:pPr>
        <w:pStyle w:val="Caption"/>
        <w:rPr>
          <w:rFonts w:asciiTheme="majorHAnsi" w:eastAsia="Arial" w:hAnsiTheme="majorHAnsi" w:cstheme="majorHAnsi"/>
          <w:sz w:val="22"/>
          <w:szCs w:val="22"/>
        </w:rPr>
      </w:pPr>
      <w:bookmarkStart w:id="317" w:name="_Ref122437293"/>
      <w:ins w:id="318" w:author="Sterling Baird" w:date="2023-03-20T10:12:00Z">
        <w:r>
          <w:rPr>
            <w:noProof/>
          </w:rPr>
          <w:drawing>
            <wp:inline distT="0" distB="0" distL="0" distR="0" wp14:anchorId="074241E4" wp14:editId="18901E55">
              <wp:extent cx="4277360" cy="3594872"/>
              <wp:effectExtent l="0" t="0" r="8890" b="571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9"/>
                      <a:stretch>
                        <a:fillRect/>
                      </a:stretch>
                    </pic:blipFill>
                    <pic:spPr>
                      <a:xfrm>
                        <a:off x="0" y="0"/>
                        <a:ext cx="4290700" cy="3606083"/>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5</w:t>
      </w:r>
      <w:r w:rsidR="00000000">
        <w:rPr>
          <w:noProof/>
        </w:rPr>
        <w:fldChar w:fldCharType="end"/>
      </w:r>
      <w:bookmarkEnd w:id="317"/>
    </w:p>
    <w:p w14:paraId="670613BA" w14:textId="2F7C01CF" w:rsidR="33450914" w:rsidRPr="0026509E" w:rsidRDefault="00681716">
      <w:pPr>
        <w:pStyle w:val="Heading2"/>
        <w:spacing w:before="0"/>
        <w:rPr>
          <w:rFonts w:cstheme="majorHAnsi"/>
          <w:color w:val="4F81BD" w:themeColor="accent1"/>
          <w:sz w:val="28"/>
          <w:szCs w:val="28"/>
        </w:rPr>
      </w:pPr>
      <w:bookmarkStart w:id="319" w:name="_[Your_major_step_1"/>
      <w:bookmarkStart w:id="320" w:name="_Ref122439596"/>
      <w:bookmarkEnd w:id="319"/>
      <w:commentRangeStart w:id="321"/>
      <w:commentRangeStart w:id="322"/>
      <w:r w:rsidRPr="00681716">
        <w:rPr>
          <w:rFonts w:cstheme="majorHAnsi"/>
          <w:color w:val="4F81BD" w:themeColor="accent1"/>
          <w:sz w:val="28"/>
          <w:szCs w:val="28"/>
        </w:rPr>
        <w:t>Software Setup</w:t>
      </w:r>
      <w:bookmarkEnd w:id="320"/>
      <w:r w:rsidR="7629A4E0" w:rsidRPr="0026509E">
        <w:rPr>
          <w:rFonts w:cstheme="majorHAnsi"/>
          <w:color w:val="4F81BD" w:themeColor="accent1"/>
          <w:sz w:val="28"/>
          <w:szCs w:val="28"/>
        </w:rPr>
        <w:t xml:space="preserve">  </w:t>
      </w:r>
      <w:commentRangeEnd w:id="321"/>
      <w:r w:rsidR="000903F9">
        <w:rPr>
          <w:rStyle w:val="CommentReference"/>
          <w:rFonts w:asciiTheme="minorHAnsi" w:eastAsiaTheme="minorEastAsia" w:hAnsiTheme="minorHAnsi" w:cstheme="minorBidi"/>
          <w:color w:val="auto"/>
        </w:rPr>
        <w:commentReference w:id="321"/>
      </w:r>
      <w:commentRangeEnd w:id="322"/>
      <w:r w:rsidR="00AA1E07">
        <w:rPr>
          <w:rStyle w:val="CommentReference"/>
          <w:rFonts w:asciiTheme="minorHAnsi" w:eastAsiaTheme="minorEastAsia" w:hAnsiTheme="minorHAnsi" w:cstheme="minorBidi"/>
          <w:color w:val="auto"/>
        </w:rPr>
        <w:commentReference w:id="322"/>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3C40E6B4"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 xml:space="preserve">Install the </w:t>
      </w:r>
      <w:proofErr w:type="spellStart"/>
      <w:r w:rsidRPr="006418BE">
        <w:rPr>
          <w:rFonts w:asciiTheme="majorHAnsi" w:eastAsia="Arial" w:hAnsiTheme="majorHAnsi" w:cstheme="majorHAnsi"/>
          <w:sz w:val="22"/>
          <w:szCs w:val="22"/>
        </w:rPr>
        <w:t>MicroPython</w:t>
      </w:r>
      <w:proofErr w:type="spellEnd"/>
      <w:r w:rsidRPr="006418BE">
        <w:rPr>
          <w:rFonts w:asciiTheme="majorHAnsi" w:eastAsia="Arial" w:hAnsiTheme="majorHAnsi" w:cstheme="majorHAnsi"/>
          <w:sz w:val="22"/>
          <w:szCs w:val="22"/>
        </w:rPr>
        <w:t xml:space="preserve"> firmware onto the Pico W microcontroller, enter the </w:t>
      </w:r>
      <w:del w:id="323" w:author="Sterling Baird" w:date="2023-03-06T23:08:00Z">
        <w:r w:rsidRPr="006418BE" w:rsidDel="00163EDC">
          <w:rPr>
            <w:rFonts w:asciiTheme="majorHAnsi" w:eastAsia="Arial" w:hAnsiTheme="majorHAnsi" w:cstheme="majorHAnsi"/>
            <w:sz w:val="22"/>
            <w:szCs w:val="22"/>
          </w:rPr>
          <w:delText>WiFi</w:delText>
        </w:r>
      </w:del>
      <w:ins w:id="324" w:author="Sterling Baird" w:date="2023-03-06T23:08:00Z">
        <w:r w:rsidR="00163EDC">
          <w:rPr>
            <w:rFonts w:asciiTheme="majorHAnsi" w:eastAsia="Arial" w:hAnsiTheme="majorHAnsi" w:cstheme="majorHAnsi"/>
            <w:sz w:val="22"/>
            <w:szCs w:val="22"/>
          </w:rPr>
          <w:t>Wi-Fi</w:t>
        </w:r>
      </w:ins>
      <w:r w:rsidRPr="006418BE">
        <w:rPr>
          <w:rFonts w:asciiTheme="majorHAnsi" w:eastAsia="Arial" w:hAnsiTheme="majorHAnsi" w:cstheme="majorHAnsi"/>
          <w:sz w:val="22"/>
          <w:szCs w:val="22"/>
        </w:rPr>
        <w:t xml:space="preserve"> credentials, and upload the source code files.</w:t>
      </w:r>
    </w:p>
    <w:p w14:paraId="5E217AF9" w14:textId="77777777" w:rsidR="006418BE" w:rsidRDefault="006418BE">
      <w:pPr>
        <w:rPr>
          <w:rFonts w:asciiTheme="majorHAnsi" w:eastAsia="Arial" w:hAnsiTheme="majorHAnsi" w:cstheme="majorHAnsi"/>
          <w:sz w:val="22"/>
          <w:szCs w:val="22"/>
        </w:rPr>
      </w:pPr>
    </w:p>
    <w:p w14:paraId="1EC493A9" w14:textId="225DFCE0" w:rsidR="00401A4E" w:rsidRPr="0096724A" w:rsidRDefault="000B303D" w:rsidP="00401A4E">
      <w:pPr>
        <w:numPr>
          <w:ilvl w:val="0"/>
          <w:numId w:val="38"/>
        </w:numPr>
        <w:tabs>
          <w:tab w:val="clear" w:pos="720"/>
        </w:tabs>
        <w:rPr>
          <w:ins w:id="325" w:author="Sterling Baird" w:date="2023-03-04T10:43:00Z"/>
          <w:rFonts w:ascii="Consolas" w:eastAsia="Arial" w:hAnsi="Consolas" w:cstheme="majorHAnsi"/>
          <w:sz w:val="22"/>
          <w:szCs w:val="22"/>
        </w:rPr>
      </w:pPr>
      <w:r w:rsidRPr="000B303D">
        <w:rPr>
          <w:rFonts w:asciiTheme="majorHAnsi" w:eastAsia="Arial" w:hAnsiTheme="majorHAnsi" w:cstheme="majorHAnsi"/>
          <w:sz w:val="22"/>
          <w:szCs w:val="22"/>
        </w:rPr>
        <w:t>Download and install </w:t>
      </w:r>
      <w:hyperlink r:id="rId30"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w:t>
      </w:r>
      <w:ins w:id="326" w:author="Sterling Baird" w:date="2023-03-06T15:16:00Z">
        <w:r w:rsidR="000903F9">
          <w:rPr>
            <w:rFonts w:asciiTheme="majorHAnsi" w:eastAsia="Arial" w:hAnsiTheme="majorHAnsi" w:cstheme="majorHAnsi"/>
            <w:sz w:val="22"/>
            <w:szCs w:val="22"/>
          </w:rPr>
          <w:t>, onto your computer</w:t>
        </w:r>
      </w:ins>
      <w:r w:rsidRPr="000B303D">
        <w:rPr>
          <w:rFonts w:asciiTheme="majorHAnsi" w:eastAsia="Arial" w:hAnsiTheme="majorHAnsi" w:cstheme="majorHAnsi"/>
          <w:sz w:val="22"/>
          <w:szCs w:val="22"/>
        </w:rPr>
        <w:t>. Choose the platform appropriate for you (in my case, this is Windows 64-bit, Python 3.10). When installing, use the default settings: "Standard (default)".</w:t>
      </w:r>
      <w:ins w:id="327" w:author="Sterling Baird" w:date="2023-03-04T10:43:00Z">
        <w:r w:rsidR="00401A4E">
          <w:rPr>
            <w:rFonts w:asciiTheme="majorHAnsi" w:eastAsia="Arial" w:hAnsiTheme="majorHAnsi" w:cstheme="majorHAnsi"/>
            <w:sz w:val="22"/>
            <w:szCs w:val="22"/>
          </w:rPr>
          <w:t xml:space="preserve"> Thonny comes with its own version of Python located by default at </w:t>
        </w:r>
        <w:r w:rsidR="00401A4E" w:rsidRPr="00E175F9">
          <w:rPr>
            <w:rFonts w:asciiTheme="majorHAnsi" w:eastAsia="Arial" w:hAnsiTheme="majorHAnsi" w:cstheme="majorHAnsi"/>
            <w:sz w:val="22"/>
            <w:szCs w:val="22"/>
          </w:rPr>
          <w:t>C:\Users\&lt;username&gt;\AppData\Local\Programs\Thonny\python.exe</w:t>
        </w:r>
        <w:r w:rsidR="00401A4E">
          <w:rPr>
            <w:rFonts w:asciiTheme="majorHAnsi" w:eastAsia="Arial" w:hAnsiTheme="majorHAnsi" w:cstheme="majorHAnsi"/>
            <w:sz w:val="22"/>
            <w:szCs w:val="22"/>
          </w:rPr>
          <w:t xml:space="preserve"> on Windows computers. It is not anticipated that this will cause conflicts with existing installations of Python; however, for </w:t>
        </w:r>
        <w:proofErr w:type="spellStart"/>
        <w:r w:rsidR="00401A4E">
          <w:rPr>
            <w:rFonts w:asciiTheme="majorHAnsi" w:eastAsia="Arial" w:hAnsiTheme="majorHAnsi" w:cstheme="majorHAnsi"/>
            <w:sz w:val="22"/>
            <w:szCs w:val="22"/>
          </w:rPr>
          <w:t>conda</w:t>
        </w:r>
        <w:proofErr w:type="spellEnd"/>
        <w:r w:rsidR="00401A4E">
          <w:rPr>
            <w:rFonts w:asciiTheme="majorHAnsi" w:eastAsia="Arial" w:hAnsiTheme="majorHAnsi" w:cstheme="majorHAnsi"/>
            <w:sz w:val="22"/>
            <w:szCs w:val="22"/>
          </w:rPr>
          <w:t xml:space="preserve"> users, an isolated installation may be performed via the following commands in a </w:t>
        </w:r>
        <w:proofErr w:type="spellStart"/>
        <w:r w:rsidR="00401A4E">
          <w:rPr>
            <w:rFonts w:asciiTheme="majorHAnsi" w:eastAsia="Arial" w:hAnsiTheme="majorHAnsi" w:cstheme="majorHAnsi"/>
            <w:sz w:val="22"/>
            <w:szCs w:val="22"/>
          </w:rPr>
          <w:t>conda</w:t>
        </w:r>
        <w:proofErr w:type="spellEnd"/>
        <w:r w:rsidR="00401A4E">
          <w:rPr>
            <w:rFonts w:asciiTheme="majorHAnsi" w:eastAsia="Arial" w:hAnsiTheme="majorHAnsi" w:cstheme="majorHAnsi"/>
            <w:sz w:val="22"/>
            <w:szCs w:val="22"/>
          </w:rPr>
          <w:t xml:space="preserve"> shell:</w:t>
        </w:r>
        <w:r w:rsidR="00401A4E">
          <w:rPr>
            <w:rFonts w:asciiTheme="majorHAnsi" w:eastAsia="Arial" w:hAnsiTheme="majorHAnsi" w:cstheme="majorHAnsi"/>
            <w:sz w:val="22"/>
            <w:szCs w:val="22"/>
          </w:rPr>
          <w:br/>
        </w:r>
        <w:proofErr w:type="spellStart"/>
        <w:r w:rsidR="00401A4E" w:rsidRPr="0096724A">
          <w:rPr>
            <w:rFonts w:ascii="Consolas" w:eastAsia="Arial" w:hAnsi="Consolas" w:cstheme="majorHAnsi"/>
            <w:sz w:val="22"/>
            <w:szCs w:val="22"/>
          </w:rPr>
          <w:t>conda</w:t>
        </w:r>
        <w:proofErr w:type="spellEnd"/>
        <w:r w:rsidR="00401A4E" w:rsidRPr="0096724A">
          <w:rPr>
            <w:rFonts w:ascii="Consolas" w:eastAsia="Arial" w:hAnsi="Consolas" w:cstheme="majorHAnsi"/>
            <w:sz w:val="22"/>
            <w:szCs w:val="22"/>
          </w:rPr>
          <w:t xml:space="preserve"> create -n </w:t>
        </w:r>
        <w:proofErr w:type="spellStart"/>
        <w:r w:rsidR="00401A4E" w:rsidRPr="0096724A">
          <w:rPr>
            <w:rFonts w:ascii="Consolas" w:eastAsia="Arial" w:hAnsi="Consolas" w:cstheme="majorHAnsi"/>
            <w:sz w:val="22"/>
            <w:szCs w:val="22"/>
          </w:rPr>
          <w:t>sdl</w:t>
        </w:r>
        <w:proofErr w:type="spellEnd"/>
        <w:r w:rsidR="00401A4E" w:rsidRPr="0096724A">
          <w:rPr>
            <w:rFonts w:ascii="Consolas" w:eastAsia="Arial" w:hAnsi="Consolas" w:cstheme="majorHAnsi"/>
            <w:sz w:val="22"/>
            <w:szCs w:val="22"/>
          </w:rPr>
          <w:t>-demo-thonny python==3.10.*</w:t>
        </w:r>
      </w:ins>
    </w:p>
    <w:p w14:paraId="76618791" w14:textId="77777777" w:rsidR="00401A4E" w:rsidRPr="0096724A" w:rsidRDefault="00401A4E" w:rsidP="00401A4E">
      <w:pPr>
        <w:ind w:left="720"/>
        <w:rPr>
          <w:ins w:id="328" w:author="Sterling Baird" w:date="2023-03-04T10:43:00Z"/>
          <w:rFonts w:ascii="Consolas" w:eastAsia="Arial" w:hAnsi="Consolas" w:cstheme="majorHAnsi"/>
          <w:sz w:val="22"/>
          <w:szCs w:val="22"/>
        </w:rPr>
      </w:pPr>
      <w:proofErr w:type="spellStart"/>
      <w:ins w:id="329" w:author="Sterling Baird" w:date="2023-03-04T10:43:00Z">
        <w:r w:rsidRPr="0096724A">
          <w:rPr>
            <w:rFonts w:ascii="Consolas" w:eastAsia="Arial" w:hAnsi="Consolas" w:cstheme="majorHAnsi"/>
            <w:sz w:val="22"/>
            <w:szCs w:val="22"/>
          </w:rPr>
          <w:t>conda</w:t>
        </w:r>
        <w:proofErr w:type="spellEnd"/>
        <w:r w:rsidRPr="0096724A">
          <w:rPr>
            <w:rFonts w:ascii="Consolas" w:eastAsia="Arial" w:hAnsi="Consolas" w:cstheme="majorHAnsi"/>
            <w:sz w:val="22"/>
            <w:szCs w:val="22"/>
          </w:rPr>
          <w:t xml:space="preserve"> activate </w:t>
        </w:r>
        <w:proofErr w:type="spellStart"/>
        <w:r w:rsidRPr="0096724A">
          <w:rPr>
            <w:rFonts w:ascii="Consolas" w:eastAsia="Arial" w:hAnsi="Consolas" w:cstheme="majorHAnsi"/>
            <w:sz w:val="22"/>
            <w:szCs w:val="22"/>
          </w:rPr>
          <w:t>sdl</w:t>
        </w:r>
        <w:proofErr w:type="spellEnd"/>
        <w:r w:rsidRPr="0096724A">
          <w:rPr>
            <w:rFonts w:ascii="Consolas" w:eastAsia="Arial" w:hAnsi="Consolas" w:cstheme="majorHAnsi"/>
            <w:sz w:val="22"/>
            <w:szCs w:val="22"/>
          </w:rPr>
          <w:t>-demo-</w:t>
        </w:r>
        <w:proofErr w:type="gramStart"/>
        <w:r w:rsidRPr="0096724A">
          <w:rPr>
            <w:rFonts w:ascii="Consolas" w:eastAsia="Arial" w:hAnsi="Consolas" w:cstheme="majorHAnsi"/>
            <w:sz w:val="22"/>
            <w:szCs w:val="22"/>
          </w:rPr>
          <w:t>thonny</w:t>
        </w:r>
        <w:proofErr w:type="gramEnd"/>
      </w:ins>
    </w:p>
    <w:p w14:paraId="58C1BEA1" w14:textId="2D03BD39" w:rsidR="000B303D" w:rsidRPr="00401A4E" w:rsidRDefault="00401A4E">
      <w:pPr>
        <w:ind w:left="720"/>
        <w:rPr>
          <w:rFonts w:ascii="Consolas" w:eastAsia="Arial" w:hAnsi="Consolas" w:cstheme="majorHAnsi"/>
          <w:sz w:val="22"/>
          <w:szCs w:val="22"/>
          <w:rPrChange w:id="330" w:author="Sterling Baird" w:date="2023-03-04T10:43:00Z">
            <w:rPr>
              <w:rFonts w:asciiTheme="majorHAnsi" w:eastAsia="Arial" w:hAnsiTheme="majorHAnsi" w:cstheme="majorHAnsi"/>
              <w:sz w:val="22"/>
              <w:szCs w:val="22"/>
            </w:rPr>
          </w:rPrChange>
        </w:rPr>
        <w:pPrChange w:id="331" w:author="Sterling Baird" w:date="2023-03-04T10:43:00Z">
          <w:pPr>
            <w:numPr>
              <w:numId w:val="38"/>
            </w:numPr>
            <w:tabs>
              <w:tab w:val="num" w:pos="720"/>
            </w:tabs>
            <w:ind w:left="720" w:hanging="360"/>
          </w:pPr>
        </w:pPrChange>
      </w:pPr>
      <w:ins w:id="332" w:author="Sterling Baird" w:date="2023-03-04T10:43:00Z">
        <w:r w:rsidRPr="0096724A">
          <w:rPr>
            <w:rFonts w:ascii="Consolas" w:eastAsia="Arial" w:hAnsi="Consolas" w:cstheme="majorHAnsi"/>
            <w:sz w:val="22"/>
            <w:szCs w:val="22"/>
          </w:rPr>
          <w:t>pip install thonny</w:t>
        </w:r>
      </w:ins>
      <w:ins w:id="333" w:author="Sterling Baird" w:date="2023-03-06T15:18:00Z">
        <w:r w:rsidR="00E55CB6">
          <w:rPr>
            <w:rFonts w:ascii="Consolas" w:eastAsia="Arial" w:hAnsi="Consolas" w:cstheme="majorHAnsi"/>
            <w:sz w:val="22"/>
            <w:szCs w:val="22"/>
          </w:rPr>
          <w:br/>
        </w:r>
      </w:ins>
      <w:proofErr w:type="spellStart"/>
      <w:proofErr w:type="gramStart"/>
      <w:ins w:id="334" w:author="Sterling Baird" w:date="2023-03-06T15:19:00Z">
        <w:r w:rsidR="00E55CB6">
          <w:rPr>
            <w:rFonts w:ascii="Consolas" w:eastAsia="Arial" w:hAnsi="Consolas" w:cstheme="majorHAnsi"/>
            <w:sz w:val="22"/>
            <w:szCs w:val="22"/>
          </w:rPr>
          <w:t>thonny</w:t>
        </w:r>
      </w:ins>
      <w:proofErr w:type="spellEnd"/>
      <w:proofErr w:type="gramEnd"/>
    </w:p>
    <w:p w14:paraId="1F5D6BB8" w14:textId="5D8F6E7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Click on the lower-right dropdown and click "Install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w:t>
      </w:r>
      <w:ins w:id="335" w:author="Sterling Baird" w:date="2023-03-06T15:16:00Z">
        <w:r w:rsidR="000903F9">
          <w:rPr>
            <w:rFonts w:asciiTheme="majorHAnsi" w:eastAsia="Arial" w:hAnsiTheme="majorHAnsi" w:cstheme="majorHAnsi"/>
            <w:sz w:val="22"/>
            <w:szCs w:val="22"/>
          </w:rPr>
          <w:t xml:space="preserve">, which will install the </w:t>
        </w:r>
      </w:ins>
      <w:ins w:id="336" w:author="Sterling Baird" w:date="2023-03-06T15:19:00Z">
        <w:r w:rsidR="00E55CB6">
          <w:rPr>
            <w:rFonts w:asciiTheme="majorHAnsi" w:eastAsia="Arial" w:hAnsiTheme="majorHAnsi" w:cstheme="majorHAnsi"/>
            <w:sz w:val="22"/>
            <w:szCs w:val="22"/>
          </w:rPr>
          <w:t xml:space="preserve">microcontroller </w:t>
        </w:r>
      </w:ins>
      <w:ins w:id="337" w:author="Sterling Baird" w:date="2023-03-06T15:16:00Z">
        <w:r w:rsidR="000903F9">
          <w:rPr>
            <w:rFonts w:asciiTheme="majorHAnsi" w:eastAsia="Arial" w:hAnsiTheme="majorHAnsi" w:cstheme="majorHAnsi"/>
            <w:sz w:val="22"/>
            <w:szCs w:val="22"/>
          </w:rPr>
          <w:t>firmware onto the Pico W</w:t>
        </w:r>
      </w:ins>
      <w:ins w:id="338" w:author="Sterling Baird" w:date="2023-03-06T15:17:00Z">
        <w:r w:rsidR="00D050B0">
          <w:rPr>
            <w:rFonts w:asciiTheme="majorHAnsi" w:eastAsia="Arial" w:hAnsiTheme="majorHAnsi" w:cstheme="majorHAnsi"/>
            <w:sz w:val="22"/>
            <w:szCs w:val="22"/>
          </w:rPr>
          <w:br/>
        </w:r>
      </w:ins>
      <w:del w:id="339" w:author="Sterling Baird" w:date="2023-03-06T20:49:00Z">
        <w:r w:rsidRPr="000B303D" w:rsidDel="00964448">
          <w:rPr>
            <w:rFonts w:asciiTheme="majorHAnsi" w:eastAsia="Arial" w:hAnsiTheme="majorHAnsi" w:cstheme="majorHAnsi"/>
            <w:noProof/>
            <w:sz w:val="22"/>
            <w:szCs w:val="22"/>
          </w:rPr>
          <w:drawing>
            <wp:inline distT="0" distB="0" distL="0" distR="0" wp14:anchorId="4C3AAA92" wp14:editId="628D78B6">
              <wp:extent cx="1257300" cy="719697"/>
              <wp:effectExtent l="0" t="0" r="0" b="4445"/>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68423" cy="726064"/>
                      </a:xfrm>
                      <a:prstGeom prst="rect">
                        <a:avLst/>
                      </a:prstGeom>
                      <a:noFill/>
                      <a:ln>
                        <a:noFill/>
                      </a:ln>
                    </pic:spPr>
                  </pic:pic>
                </a:graphicData>
              </a:graphic>
            </wp:inline>
          </w:drawing>
        </w:r>
      </w:del>
    </w:p>
    <w:p w14:paraId="5DFA2CE3" w14:textId="77B6DB23" w:rsidR="00931288" w:rsidRDefault="00561319" w:rsidP="00931288">
      <w:pPr>
        <w:pStyle w:val="Caption"/>
      </w:pPr>
      <w:bookmarkStart w:id="340" w:name="_Ref122437297"/>
      <w:ins w:id="341" w:author="Sterling Baird" w:date="2023-03-20T10:13:00Z">
        <w:r>
          <w:rPr>
            <w:noProof/>
          </w:rPr>
          <w:drawing>
            <wp:inline distT="0" distB="0" distL="0" distR="0" wp14:anchorId="3D01CFA4" wp14:editId="48275013">
              <wp:extent cx="2379980" cy="1325001"/>
              <wp:effectExtent l="0" t="0" r="1270" b="889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2"/>
                      <a:stretch>
                        <a:fillRect/>
                      </a:stretch>
                    </pic:blipFill>
                    <pic:spPr>
                      <a:xfrm>
                        <a:off x="0" y="0"/>
                        <a:ext cx="2388628" cy="1329815"/>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6</w:t>
      </w:r>
      <w:r w:rsidR="00000000">
        <w:rPr>
          <w:noProof/>
        </w:rPr>
        <w:fldChar w:fldCharType="end"/>
      </w:r>
      <w:bookmarkEnd w:id="340"/>
    </w:p>
    <w:p w14:paraId="2D7D5386" w14:textId="2ECFF08D"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Choose "</w:t>
      </w:r>
      <w:proofErr w:type="spellStart"/>
      <w:r w:rsidRPr="000B303D">
        <w:rPr>
          <w:rFonts w:asciiTheme="majorHAnsi" w:eastAsia="Arial" w:hAnsiTheme="majorHAnsi" w:cstheme="majorHAnsi"/>
          <w:sz w:val="22"/>
          <w:szCs w:val="22"/>
        </w:rPr>
        <w:t>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w:t>
      </w:r>
      <w:proofErr w:type="spellEnd"/>
      <w:r w:rsidRPr="000B303D">
        <w:rPr>
          <w:rFonts w:asciiTheme="majorHAnsi" w:eastAsia="Arial" w:hAnsiTheme="majorHAnsi" w:cstheme="majorHAnsi"/>
          <w:sz w:val="22"/>
          <w:szCs w:val="22"/>
        </w:rPr>
        <w:t xml:space="preserve"> variant: Raspberry Pi - Pico W / Pico WH" and click install</w:t>
      </w:r>
      <w:del w:id="342" w:author="Sterling Baird" w:date="2023-03-06T20:49:00Z">
        <w:r w:rsidRPr="000B303D" w:rsidDel="00964448">
          <w:rPr>
            <w:rFonts w:asciiTheme="majorHAnsi" w:eastAsia="Arial" w:hAnsiTheme="majorHAnsi" w:cstheme="majorHAnsi"/>
            <w:noProof/>
            <w:sz w:val="22"/>
            <w:szCs w:val="22"/>
          </w:rPr>
          <w:drawing>
            <wp:inline distT="0" distB="0" distL="0" distR="0" wp14:anchorId="1DE57651" wp14:editId="7A4C163A">
              <wp:extent cx="2644140" cy="2403371"/>
              <wp:effectExtent l="0" t="0" r="381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8326" cy="2407176"/>
                      </a:xfrm>
                      <a:prstGeom prst="rect">
                        <a:avLst/>
                      </a:prstGeom>
                      <a:noFill/>
                      <a:ln>
                        <a:noFill/>
                      </a:ln>
                    </pic:spPr>
                  </pic:pic>
                </a:graphicData>
              </a:graphic>
            </wp:inline>
          </w:drawing>
        </w:r>
      </w:del>
    </w:p>
    <w:p w14:paraId="70F41D95" w14:textId="348177FD" w:rsidR="000B303D" w:rsidRPr="000B303D" w:rsidRDefault="00561319" w:rsidP="00931288">
      <w:pPr>
        <w:pStyle w:val="Caption"/>
        <w:rPr>
          <w:rFonts w:asciiTheme="majorHAnsi" w:eastAsia="Arial" w:hAnsiTheme="majorHAnsi" w:cstheme="majorHAnsi"/>
          <w:sz w:val="22"/>
          <w:szCs w:val="22"/>
        </w:rPr>
      </w:pPr>
      <w:bookmarkStart w:id="343" w:name="_Ref122437300"/>
      <w:ins w:id="344" w:author="Sterling Baird" w:date="2023-03-20T10:13:00Z">
        <w:r>
          <w:rPr>
            <w:noProof/>
          </w:rPr>
          <w:drawing>
            <wp:inline distT="0" distB="0" distL="0" distR="0" wp14:anchorId="65E506EA" wp14:editId="40BC1587">
              <wp:extent cx="2860944" cy="236347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4"/>
                      <a:stretch>
                        <a:fillRect/>
                      </a:stretch>
                    </pic:blipFill>
                    <pic:spPr>
                      <a:xfrm>
                        <a:off x="0" y="0"/>
                        <a:ext cx="2865881" cy="2367549"/>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7</w:t>
      </w:r>
      <w:r w:rsidR="00000000">
        <w:rPr>
          <w:noProof/>
        </w:rPr>
        <w:fldChar w:fldCharType="end"/>
      </w:r>
      <w:bookmarkEnd w:id="343"/>
    </w:p>
    <w:p w14:paraId="277A6D26" w14:textId="0647D473"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Change the interpreter from Local Python 3 to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 xml:space="preserve"> (Raspberry Pi Pico)</w:t>
      </w:r>
      <w:ins w:id="345" w:author="Sterling Baird" w:date="2023-03-06T15:19:00Z">
        <w:r w:rsidR="000A1F17">
          <w:rPr>
            <w:rFonts w:asciiTheme="majorHAnsi" w:eastAsia="Arial" w:hAnsiTheme="majorHAnsi" w:cstheme="majorHAnsi"/>
            <w:sz w:val="22"/>
            <w:szCs w:val="22"/>
          </w:rPr>
          <w:t xml:space="preserve">, which will open </w:t>
        </w:r>
      </w:ins>
      <w:ins w:id="346" w:author="Sterling Baird" w:date="2023-03-06T15:20:00Z">
        <w:r w:rsidR="00BF3C3C">
          <w:rPr>
            <w:rFonts w:asciiTheme="majorHAnsi" w:eastAsia="Arial" w:hAnsiTheme="majorHAnsi" w:cstheme="majorHAnsi"/>
            <w:sz w:val="22"/>
            <w:szCs w:val="22"/>
          </w:rPr>
          <w:t xml:space="preserve">a shell that can be used to enter </w:t>
        </w:r>
      </w:ins>
      <w:proofErr w:type="spellStart"/>
      <w:ins w:id="347" w:author="Sterling Baird" w:date="2023-03-06T15:24:00Z">
        <w:r w:rsidR="00F95AF2">
          <w:rPr>
            <w:rFonts w:asciiTheme="majorHAnsi" w:eastAsia="Arial" w:hAnsiTheme="majorHAnsi" w:cstheme="majorHAnsi"/>
            <w:sz w:val="22"/>
            <w:szCs w:val="22"/>
          </w:rPr>
          <w:t>MicroPython</w:t>
        </w:r>
        <w:proofErr w:type="spellEnd"/>
        <w:r w:rsidR="00F95AF2">
          <w:rPr>
            <w:rFonts w:asciiTheme="majorHAnsi" w:eastAsia="Arial" w:hAnsiTheme="majorHAnsi" w:cstheme="majorHAnsi"/>
            <w:sz w:val="22"/>
            <w:szCs w:val="22"/>
          </w:rPr>
          <w:t xml:space="preserve"> commands </w:t>
        </w:r>
      </w:ins>
      <w:ins w:id="348" w:author="Sterling Baird" w:date="2023-03-06T15:20:00Z">
        <w:r w:rsidR="00BF3C3C">
          <w:rPr>
            <w:rFonts w:asciiTheme="majorHAnsi" w:eastAsia="Arial" w:hAnsiTheme="majorHAnsi" w:cstheme="majorHAnsi"/>
            <w:sz w:val="22"/>
            <w:szCs w:val="22"/>
          </w:rPr>
          <w:t>that run directly on the Pico W</w:t>
        </w:r>
        <w:r w:rsidR="00BF3C3C">
          <w:rPr>
            <w:rFonts w:asciiTheme="majorHAnsi" w:eastAsia="Arial" w:hAnsiTheme="majorHAnsi" w:cstheme="majorHAnsi"/>
            <w:sz w:val="22"/>
            <w:szCs w:val="22"/>
          </w:rPr>
          <w:br/>
        </w:r>
      </w:ins>
      <w:del w:id="349" w:author="Sterling Baird" w:date="2023-03-06T20:49:00Z">
        <w:r w:rsidRPr="000B303D" w:rsidDel="00964448">
          <w:rPr>
            <w:rFonts w:asciiTheme="majorHAnsi" w:eastAsia="Arial" w:hAnsiTheme="majorHAnsi" w:cstheme="majorHAnsi"/>
            <w:noProof/>
            <w:sz w:val="22"/>
            <w:szCs w:val="22"/>
          </w:rPr>
          <w:drawing>
            <wp:inline distT="0" distB="0" distL="0" distR="0" wp14:anchorId="06F8D14E" wp14:editId="0CADF9DA">
              <wp:extent cx="1463040" cy="690520"/>
              <wp:effectExtent l="0" t="0" r="381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76241" cy="696750"/>
                      </a:xfrm>
                      <a:prstGeom prst="rect">
                        <a:avLst/>
                      </a:prstGeom>
                      <a:noFill/>
                      <a:ln>
                        <a:noFill/>
                      </a:ln>
                    </pic:spPr>
                  </pic:pic>
                </a:graphicData>
              </a:graphic>
            </wp:inline>
          </w:drawing>
        </w:r>
      </w:del>
    </w:p>
    <w:p w14:paraId="601FBDDC" w14:textId="54D9F0C1" w:rsidR="000B303D" w:rsidRPr="000B303D" w:rsidRDefault="00561319" w:rsidP="00931288">
      <w:pPr>
        <w:pStyle w:val="Caption"/>
        <w:rPr>
          <w:rFonts w:asciiTheme="majorHAnsi" w:eastAsia="Arial" w:hAnsiTheme="majorHAnsi" w:cstheme="majorHAnsi"/>
          <w:sz w:val="22"/>
          <w:szCs w:val="22"/>
        </w:rPr>
      </w:pPr>
      <w:bookmarkStart w:id="350" w:name="_Ref122437303"/>
      <w:ins w:id="351" w:author="Sterling Baird" w:date="2023-03-20T10:13:00Z">
        <w:r>
          <w:rPr>
            <w:noProof/>
          </w:rPr>
          <w:drawing>
            <wp:inline distT="0" distB="0" distL="0" distR="0" wp14:anchorId="47F5FE6B" wp14:editId="306976D4">
              <wp:extent cx="2164080" cy="994237"/>
              <wp:effectExtent l="0" t="0" r="762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6"/>
                      <a:stretch>
                        <a:fillRect/>
                      </a:stretch>
                    </pic:blipFill>
                    <pic:spPr>
                      <a:xfrm>
                        <a:off x="0" y="0"/>
                        <a:ext cx="2188391" cy="1005406"/>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8</w:t>
      </w:r>
      <w:r w:rsidR="00000000">
        <w:rPr>
          <w:noProof/>
        </w:rPr>
        <w:fldChar w:fldCharType="end"/>
      </w:r>
      <w:bookmarkEnd w:id="350"/>
    </w:p>
    <w:p w14:paraId="0860B1DF" w14:textId="76C1E8A2"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In </w:t>
      </w:r>
      <w:proofErr w:type="spellStart"/>
      <w:r w:rsidRPr="000B303D">
        <w:rPr>
          <w:rFonts w:asciiTheme="majorHAnsi" w:eastAsia="Arial" w:hAnsiTheme="majorHAnsi" w:cstheme="majorHAnsi"/>
          <w:sz w:val="22"/>
          <w:szCs w:val="22"/>
        </w:rPr>
        <w:t>Thonny's</w:t>
      </w:r>
      <w:proofErr w:type="spellEnd"/>
      <w:r w:rsidRPr="000B303D">
        <w:rPr>
          <w:rFonts w:asciiTheme="majorHAnsi" w:eastAsia="Arial" w:hAnsiTheme="majorHAnsi" w:cstheme="majorHAnsi"/>
          <w:sz w:val="22"/>
          <w:szCs w:val="22"/>
        </w:rPr>
        <w:t xml:space="preserve"> </w:t>
      </w:r>
      <w:proofErr w:type="spellStart"/>
      <w:r w:rsidRPr="000B303D">
        <w:rPr>
          <w:rFonts w:asciiTheme="majorHAnsi" w:eastAsia="Arial" w:hAnsiTheme="majorHAnsi" w:cstheme="majorHAnsi"/>
          <w:sz w:val="22"/>
          <w:szCs w:val="22"/>
        </w:rPr>
        <w:t>menubar</w:t>
      </w:r>
      <w:proofErr w:type="spellEnd"/>
      <w:r w:rsidRPr="000B303D">
        <w:rPr>
          <w:rFonts w:asciiTheme="majorHAnsi" w:eastAsia="Arial" w:hAnsiTheme="majorHAnsi" w:cstheme="majorHAnsi"/>
          <w:sz w:val="22"/>
          <w:szCs w:val="22"/>
        </w:rPr>
        <w:t>, click "View" then "Files" to open a sidebar</w:t>
      </w:r>
      <w:ins w:id="352" w:author="Sterling Baird" w:date="2023-03-06T15:24:00Z">
        <w:r w:rsidR="009A31FA">
          <w:rPr>
            <w:rFonts w:asciiTheme="majorHAnsi" w:eastAsia="Arial" w:hAnsiTheme="majorHAnsi" w:cstheme="majorHAnsi"/>
            <w:sz w:val="22"/>
            <w:szCs w:val="22"/>
          </w:rPr>
          <w:t xml:space="preserve"> which shows both your local computer’s files (top) and the files on the Pico W (bottom)</w:t>
        </w:r>
      </w:ins>
      <w:ins w:id="353" w:author="Sterling Baird" w:date="2023-03-06T15:17:00Z">
        <w:r w:rsidR="00D050B0">
          <w:rPr>
            <w:rFonts w:asciiTheme="majorHAnsi" w:eastAsia="Arial" w:hAnsiTheme="majorHAnsi" w:cstheme="majorHAnsi"/>
            <w:sz w:val="22"/>
            <w:szCs w:val="22"/>
          </w:rPr>
          <w:br/>
        </w:r>
      </w:ins>
      <w:del w:id="354" w:author="Sterling Baird" w:date="2023-03-06T20:49:00Z">
        <w:r w:rsidRPr="000B303D" w:rsidDel="00964448">
          <w:rPr>
            <w:rFonts w:asciiTheme="majorHAnsi" w:eastAsia="Arial" w:hAnsiTheme="majorHAnsi" w:cstheme="majorHAnsi"/>
            <w:noProof/>
            <w:sz w:val="22"/>
            <w:szCs w:val="22"/>
          </w:rPr>
          <w:drawing>
            <wp:inline distT="0" distB="0" distL="0" distR="0" wp14:anchorId="12825995" wp14:editId="08068A69">
              <wp:extent cx="1479100" cy="1127760"/>
              <wp:effectExtent l="0" t="0" r="6985"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4804" cy="1132109"/>
                      </a:xfrm>
                      <a:prstGeom prst="rect">
                        <a:avLst/>
                      </a:prstGeom>
                      <a:noFill/>
                      <a:ln>
                        <a:noFill/>
                      </a:ln>
                    </pic:spPr>
                  </pic:pic>
                </a:graphicData>
              </a:graphic>
            </wp:inline>
          </w:drawing>
        </w:r>
      </w:del>
    </w:p>
    <w:p w14:paraId="3CC38DF1" w14:textId="00021038" w:rsidR="000B303D" w:rsidRPr="000B303D" w:rsidRDefault="00561319" w:rsidP="00931288">
      <w:pPr>
        <w:pStyle w:val="Caption"/>
        <w:rPr>
          <w:rFonts w:asciiTheme="majorHAnsi" w:eastAsia="Arial" w:hAnsiTheme="majorHAnsi" w:cstheme="majorHAnsi"/>
          <w:sz w:val="22"/>
          <w:szCs w:val="22"/>
        </w:rPr>
      </w:pPr>
      <w:bookmarkStart w:id="355" w:name="_Ref122437306"/>
      <w:ins w:id="356" w:author="Sterling Baird" w:date="2023-03-20T10:13:00Z">
        <w:r>
          <w:rPr>
            <w:noProof/>
          </w:rPr>
          <w:drawing>
            <wp:inline distT="0" distB="0" distL="0" distR="0" wp14:anchorId="6A34E39F" wp14:editId="5DA5233E">
              <wp:extent cx="1972815" cy="1660193"/>
              <wp:effectExtent l="0" t="0" r="889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1979810" cy="1666079"/>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9</w:t>
      </w:r>
      <w:r w:rsidR="00000000">
        <w:rPr>
          <w:noProof/>
        </w:rPr>
        <w:fldChar w:fldCharType="end"/>
      </w:r>
      <w:bookmarkEnd w:id="355"/>
    </w:p>
    <w:p w14:paraId="35293B68" w14:textId="7AF2EDF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9"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w:t>
      </w:r>
      <w:ins w:id="357" w:author="Sterling Baird" w:date="2023-03-06T15:20:00Z">
        <w:r w:rsidR="00EF306B">
          <w:rPr>
            <w:rFonts w:asciiTheme="majorHAnsi" w:eastAsia="Arial" w:hAnsiTheme="majorHAnsi" w:cstheme="majorHAnsi"/>
            <w:sz w:val="22"/>
            <w:szCs w:val="22"/>
          </w:rPr>
          <w:t xml:space="preserve">to your computer </w:t>
        </w:r>
      </w:ins>
      <w:r w:rsidRPr="000B303D">
        <w:rPr>
          <w:rFonts w:asciiTheme="majorHAnsi" w:eastAsia="Arial" w:hAnsiTheme="majorHAnsi" w:cstheme="majorHAnsi"/>
          <w:sz w:val="22"/>
          <w:szCs w:val="22"/>
        </w:rPr>
        <w:t xml:space="preserve">and unzip </w:t>
      </w:r>
      <w:proofErr w:type="gramStart"/>
      <w:r w:rsidRPr="000B303D">
        <w:rPr>
          <w:rFonts w:asciiTheme="majorHAnsi" w:eastAsia="Arial" w:hAnsiTheme="majorHAnsi" w:cstheme="majorHAnsi"/>
          <w:sz w:val="22"/>
          <w:szCs w:val="22"/>
        </w:rPr>
        <w:t>it</w:t>
      </w:r>
      <w:proofErr w:type="gramEnd"/>
    </w:p>
    <w:p w14:paraId="43DF6024" w14:textId="20DF49DB" w:rsidR="009E1BC1" w:rsidRPr="009E1BC1"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proofErr w:type="spellStart"/>
      <w:r w:rsidRPr="000B303D">
        <w:rPr>
          <w:rFonts w:asciiTheme="majorHAnsi" w:eastAsia="Arial" w:hAnsiTheme="majorHAnsi" w:cstheme="majorHAnsi"/>
          <w:i/>
          <w:iCs/>
          <w:sz w:val="22"/>
          <w:szCs w:val="22"/>
        </w:rPr>
        <w:t>sdl_demo</w:t>
      </w:r>
      <w:proofErr w:type="spellEnd"/>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xml:space="preserve">, </w:t>
      </w:r>
      <w:ins w:id="358" w:author="Sterling Baird" w:date="2023-03-06T15:20:00Z">
        <w:r w:rsidR="00EF306B">
          <w:rPr>
            <w:rFonts w:asciiTheme="majorHAnsi" w:eastAsia="Arial" w:hAnsiTheme="majorHAnsi" w:cstheme="majorHAnsi"/>
            <w:sz w:val="22"/>
            <w:szCs w:val="22"/>
          </w:rPr>
          <w:t xml:space="preserve">and </w:t>
        </w:r>
      </w:ins>
      <w:r w:rsidRPr="000B303D">
        <w:rPr>
          <w:rFonts w:asciiTheme="majorHAnsi" w:eastAsia="Arial" w:hAnsiTheme="majorHAnsi" w:cstheme="majorHAnsi"/>
          <w:sz w:val="22"/>
          <w:szCs w:val="22"/>
        </w:rPr>
        <w:t xml:space="preserve">enter your </w:t>
      </w:r>
      <w:del w:id="359" w:author="Sterling Baird" w:date="2023-03-06T23:08:00Z">
        <w:r w:rsidRPr="000B303D" w:rsidDel="00163EDC">
          <w:rPr>
            <w:rFonts w:asciiTheme="majorHAnsi" w:eastAsia="Arial" w:hAnsiTheme="majorHAnsi" w:cstheme="majorHAnsi"/>
            <w:sz w:val="22"/>
            <w:szCs w:val="22"/>
          </w:rPr>
          <w:delText>WiFi</w:delText>
        </w:r>
      </w:del>
      <w:ins w:id="360" w:author="Sterling Baird" w:date="2023-03-06T23:08:00Z">
        <w:r w:rsidR="00163EDC">
          <w:rPr>
            <w:rFonts w:asciiTheme="majorHAnsi" w:eastAsia="Arial" w:hAnsiTheme="majorHAnsi" w:cstheme="majorHAnsi"/>
            <w:sz w:val="22"/>
            <w:szCs w:val="22"/>
          </w:rPr>
          <w:t>Wi-Fi</w:t>
        </w:r>
      </w:ins>
      <w:r w:rsidRPr="000B303D">
        <w:rPr>
          <w:rFonts w:asciiTheme="majorHAnsi" w:eastAsia="Arial" w:hAnsiTheme="majorHAnsi" w:cstheme="majorHAnsi"/>
          <w:sz w:val="22"/>
          <w:szCs w:val="22"/>
        </w:rPr>
        <w:t xml:space="preserve"> network name (SSID) and password</w:t>
      </w:r>
      <w:r w:rsidR="00D34A8E">
        <w:rPr>
          <w:rFonts w:asciiTheme="majorHAnsi" w:eastAsia="Arial" w:hAnsiTheme="majorHAnsi" w:cstheme="majorHAnsi"/>
          <w:sz w:val="22"/>
          <w:szCs w:val="22"/>
        </w:rPr>
        <w:t xml:space="preserve"> as Python strings</w:t>
      </w:r>
      <w:r w:rsidR="009E1BC1">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Pr>
          <w:rFonts w:asciiTheme="majorHAnsi" w:eastAsia="Arial" w:hAnsiTheme="majorHAnsi" w:cstheme="majorHAnsi"/>
          <w:sz w:val="22"/>
          <w:szCs w:val="22"/>
        </w:rPr>
        <w:t xml:space="preserve">Optionally, you can create your own </w:t>
      </w:r>
      <w:proofErr w:type="spellStart"/>
      <w:r w:rsidR="008E7C72">
        <w:rPr>
          <w:rFonts w:asciiTheme="majorHAnsi" w:eastAsia="Arial" w:hAnsiTheme="majorHAnsi" w:cstheme="majorHAnsi"/>
          <w:sz w:val="22"/>
          <w:szCs w:val="22"/>
        </w:rPr>
        <w:t>HiveMQ</w:t>
      </w:r>
      <w:proofErr w:type="spellEnd"/>
      <w:r w:rsidR="008E7C72">
        <w:rPr>
          <w:rFonts w:asciiTheme="majorHAnsi" w:eastAsia="Arial" w:hAnsiTheme="majorHAnsi" w:cstheme="majorHAnsi"/>
          <w:sz w:val="22"/>
          <w:szCs w:val="22"/>
        </w:rPr>
        <w:t xml:space="preserve"> instance and enter the credentials there</w:t>
      </w:r>
      <w:r w:rsidR="00B95338">
        <w:rPr>
          <w:rFonts w:asciiTheme="majorHAnsi" w:eastAsia="Arial" w:hAnsiTheme="majorHAnsi" w:cstheme="majorHAnsi"/>
          <w:sz w:val="22"/>
          <w:szCs w:val="22"/>
        </w:rPr>
        <w:t xml:space="preserve"> (see below)</w:t>
      </w:r>
      <w:r w:rsidR="008E7C72">
        <w:rPr>
          <w:rFonts w:asciiTheme="majorHAnsi" w:eastAsia="Arial" w:hAnsiTheme="majorHAnsi" w:cstheme="majorHAnsi"/>
          <w:sz w:val="22"/>
          <w:szCs w:val="22"/>
        </w:rPr>
        <w:t xml:space="preserve">. </w:t>
      </w:r>
      <w:r w:rsidR="009E1BC1">
        <w:rPr>
          <w:rFonts w:asciiTheme="majorHAnsi" w:eastAsia="Arial" w:hAnsiTheme="majorHAnsi" w:cstheme="majorHAnsi"/>
          <w:sz w:val="22"/>
          <w:szCs w:val="22"/>
        </w:rPr>
        <w:t>S</w:t>
      </w:r>
      <w:r w:rsidR="009E1BC1" w:rsidRPr="000B303D">
        <w:rPr>
          <w:rFonts w:asciiTheme="majorHAnsi" w:eastAsia="Arial" w:hAnsiTheme="majorHAnsi" w:cstheme="majorHAnsi"/>
          <w:sz w:val="22"/>
          <w:szCs w:val="22"/>
        </w:rPr>
        <w:t>ave </w:t>
      </w:r>
      <w:r w:rsidR="009E1BC1" w:rsidRPr="000B303D">
        <w:rPr>
          <w:rFonts w:asciiTheme="majorHAnsi" w:eastAsia="Arial" w:hAnsiTheme="majorHAnsi" w:cstheme="majorHAnsi"/>
          <w:i/>
          <w:iCs/>
          <w:sz w:val="22"/>
          <w:szCs w:val="22"/>
        </w:rPr>
        <w:t>secrets.py</w:t>
      </w:r>
      <w:ins w:id="361" w:author="Sterling Baird" w:date="2023-03-06T15:21:00Z">
        <w:r w:rsidR="007E3DA5">
          <w:rPr>
            <w:rFonts w:asciiTheme="majorHAnsi" w:eastAsia="Arial" w:hAnsiTheme="majorHAnsi" w:cstheme="majorHAnsi"/>
            <w:i/>
            <w:iCs/>
            <w:sz w:val="22"/>
            <w:szCs w:val="22"/>
          </w:rPr>
          <w:t>.</w:t>
        </w:r>
      </w:ins>
    </w:p>
    <w:p w14:paraId="2D7AED47" w14:textId="40325847" w:rsidR="00931288" w:rsidRDefault="000B303D">
      <w:pPr>
        <w:keepNext/>
        <w:ind w:left="720"/>
        <w:pPrChange w:id="362" w:author="Sterling Baird" w:date="2023-03-06T15:21:00Z">
          <w:pPr>
            <w:keepNext/>
            <w:numPr>
              <w:numId w:val="38"/>
            </w:numPr>
            <w:tabs>
              <w:tab w:val="num" w:pos="360"/>
              <w:tab w:val="num" w:pos="720"/>
            </w:tabs>
            <w:ind w:left="720" w:hanging="360"/>
          </w:pPr>
        </w:pPrChange>
      </w:pPr>
      <w:del w:id="363" w:author="Sterling Baird" w:date="2023-03-06T20:49:00Z">
        <w:r w:rsidRPr="000B303D" w:rsidDel="00964448">
          <w:rPr>
            <w:rFonts w:asciiTheme="majorHAnsi" w:eastAsia="Arial" w:hAnsiTheme="majorHAnsi" w:cstheme="majorHAnsi"/>
            <w:noProof/>
            <w:sz w:val="22"/>
            <w:szCs w:val="22"/>
          </w:rPr>
          <w:drawing>
            <wp:inline distT="0" distB="0" distL="0" distR="0" wp14:anchorId="2DB35E1B" wp14:editId="66716DFD">
              <wp:extent cx="3124200" cy="658532"/>
              <wp:effectExtent l="0" t="0" r="0" b="8255"/>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0860" cy="666259"/>
                      </a:xfrm>
                      <a:prstGeom prst="rect">
                        <a:avLst/>
                      </a:prstGeom>
                      <a:noFill/>
                      <a:ln>
                        <a:noFill/>
                      </a:ln>
                    </pic:spPr>
                  </pic:pic>
                </a:graphicData>
              </a:graphic>
            </wp:inline>
          </w:drawing>
        </w:r>
      </w:del>
    </w:p>
    <w:p w14:paraId="5FED9B0D" w14:textId="39D490CE" w:rsidR="00931288" w:rsidRDefault="00561319" w:rsidP="00931288">
      <w:pPr>
        <w:pStyle w:val="Caption"/>
      </w:pPr>
      <w:bookmarkStart w:id="364" w:name="_Ref122437309"/>
      <w:ins w:id="365" w:author="Sterling Baird" w:date="2023-03-20T10:13:00Z">
        <w:r>
          <w:rPr>
            <w:noProof/>
          </w:rPr>
          <w:drawing>
            <wp:inline distT="0" distB="0" distL="0" distR="0" wp14:anchorId="2AC3F69E" wp14:editId="179060DC">
              <wp:extent cx="4023360" cy="685520"/>
              <wp:effectExtent l="0" t="0" r="0" b="635"/>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41"/>
                      <a:stretch>
                        <a:fillRect/>
                      </a:stretch>
                    </pic:blipFill>
                    <pic:spPr>
                      <a:xfrm>
                        <a:off x="0" y="0"/>
                        <a:ext cx="4100619" cy="698684"/>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10</w:t>
      </w:r>
      <w:r w:rsidR="00000000">
        <w:rPr>
          <w:noProof/>
        </w:rPr>
        <w:fldChar w:fldCharType="end"/>
      </w:r>
      <w:bookmarkEnd w:id="364"/>
    </w:p>
    <w:p w14:paraId="1525EC60" w14:textId="26902B8B" w:rsidR="00931288" w:rsidRDefault="000B303D" w:rsidP="009E1BC1">
      <w:pPr>
        <w:keepNext/>
        <w:ind w:left="720"/>
      </w:pPr>
      <w:del w:id="366" w:author="Sterling Baird" w:date="2023-03-06T20:49:00Z">
        <w:r w:rsidRPr="000B303D" w:rsidDel="00964448">
          <w:rPr>
            <w:rFonts w:asciiTheme="majorHAnsi" w:eastAsia="Arial" w:hAnsiTheme="majorHAnsi" w:cstheme="majorHAnsi"/>
            <w:noProof/>
            <w:sz w:val="22"/>
            <w:szCs w:val="22"/>
          </w:rPr>
          <w:drawing>
            <wp:inline distT="0" distB="0" distL="0" distR="0" wp14:anchorId="552DF565" wp14:editId="03E33DD4">
              <wp:extent cx="1518209" cy="2072640"/>
              <wp:effectExtent l="0" t="0" r="6350" b="381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20932" cy="2076357"/>
                      </a:xfrm>
                      <a:prstGeom prst="rect">
                        <a:avLst/>
                      </a:prstGeom>
                      <a:noFill/>
                      <a:ln>
                        <a:noFill/>
                      </a:ln>
                    </pic:spPr>
                  </pic:pic>
                </a:graphicData>
              </a:graphic>
            </wp:inline>
          </w:drawing>
        </w:r>
      </w:del>
    </w:p>
    <w:p w14:paraId="41CF6465" w14:textId="73370E8E" w:rsidR="009E1BC1" w:rsidRPr="009E1BC1" w:rsidRDefault="00561319" w:rsidP="009E1BC1">
      <w:pPr>
        <w:pStyle w:val="Caption"/>
        <w:rPr>
          <w:noProof/>
        </w:rPr>
      </w:pPr>
      <w:bookmarkStart w:id="367" w:name="_Ref122437312"/>
      <w:ins w:id="368" w:author="Sterling Baird" w:date="2023-03-20T10:14:00Z">
        <w:r>
          <w:rPr>
            <w:noProof/>
          </w:rPr>
          <w:drawing>
            <wp:inline distT="0" distB="0" distL="0" distR="0" wp14:anchorId="223660A3" wp14:editId="3B7E1818">
              <wp:extent cx="1699036" cy="2189480"/>
              <wp:effectExtent l="0" t="0" r="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3"/>
                      <a:stretch>
                        <a:fillRect/>
                      </a:stretch>
                    </pic:blipFill>
                    <pic:spPr>
                      <a:xfrm>
                        <a:off x="0" y="0"/>
                        <a:ext cx="1704565" cy="2196605"/>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r w:rsidR="00092E0B">
        <w:rPr>
          <w:noProof/>
        </w:rPr>
        <w:t>11</w:t>
      </w:r>
      <w:r w:rsidR="00000000">
        <w:rPr>
          <w:noProof/>
        </w:rPr>
        <w:fldChar w:fldCharType="end"/>
      </w:r>
      <w:bookmarkEnd w:id="367"/>
    </w:p>
    <w:p w14:paraId="0C342574" w14:textId="28FCB504" w:rsidR="009E1BC1" w:rsidRDefault="009E1BC1" w:rsidP="009E1BC1">
      <w:pPr>
        <w:keepNext/>
        <w:numPr>
          <w:ilvl w:val="1"/>
          <w:numId w:val="38"/>
        </w:numPr>
      </w:pPr>
      <w:bookmarkStart w:id="369" w:name="_Ref129011907"/>
      <w:r>
        <w:lastRenderedPageBreak/>
        <w:t>(Optional) Set up a MongoDB database backend</w:t>
      </w:r>
      <w:ins w:id="370" w:author="Sterling Baird" w:date="2023-03-04T10:44:00Z">
        <w:r w:rsidR="00502020">
          <w:t>.</w:t>
        </w:r>
        <w:r w:rsidR="00EC439F">
          <w:t xml:space="preserve"> If</w:t>
        </w:r>
      </w:ins>
      <w:ins w:id="371" w:author="Sterling Baird" w:date="2023-03-04T10:45:00Z">
        <w:r w:rsidR="00EC439F">
          <w:t xml:space="preserve"> </w:t>
        </w:r>
        <w:r w:rsidR="00995C9B">
          <w:t xml:space="preserve">ignored, the demo will function, just without logging data to a database (i.e., the user becomes responsible for saving the data </w:t>
        </w:r>
        <w:r w:rsidR="00B54B80">
          <w:t>on the client side).</w:t>
        </w:r>
      </w:ins>
      <w:ins w:id="372" w:author="Sterling Baird" w:date="2023-03-04T10:44:00Z">
        <w:r w:rsidR="00EC439F">
          <w:t xml:space="preserve"> </w:t>
        </w:r>
      </w:ins>
      <w:ins w:id="373" w:author="Sterling Baird" w:date="2023-03-06T15:57:00Z">
        <w:r w:rsidR="000A1FB8">
          <w:t xml:space="preserve"> See </w:t>
        </w:r>
        <w:r w:rsidR="000A1FB8">
          <w:fldChar w:fldCharType="begin"/>
        </w:r>
        <w:r w:rsidR="000A1FB8">
          <w:instrText xml:space="preserve"> REF _Ref129010655 \h </w:instrText>
        </w:r>
      </w:ins>
      <w:r w:rsidR="000A1FB8">
        <w:fldChar w:fldCharType="separate"/>
      </w:r>
      <w:ins w:id="374" w:author="Sterling Baird" w:date="2023-03-06T15:57:00Z">
        <w:r w:rsidR="000A1FB8" w:rsidRPr="0E8BEC4E">
          <w:rPr>
            <w:color w:val="4F81BD" w:themeColor="accent1"/>
            <w:sz w:val="28"/>
            <w:szCs w:val="28"/>
          </w:rPr>
          <w:t>Problem</w:t>
        </w:r>
        <w:r w:rsidR="000A1FB8">
          <w:rPr>
            <w:color w:val="4F81BD" w:themeColor="accent1"/>
            <w:sz w:val="28"/>
            <w:szCs w:val="28"/>
          </w:rPr>
          <w:t xml:space="preserve"> 3</w:t>
        </w:r>
        <w:r w:rsidR="000A1FB8" w:rsidRPr="0E8BEC4E">
          <w:rPr>
            <w:color w:val="4F81BD" w:themeColor="accent1"/>
            <w:sz w:val="28"/>
            <w:szCs w:val="28"/>
          </w:rPr>
          <w:t>:</w:t>
        </w:r>
        <w:r w:rsidR="000A1FB8">
          <w:fldChar w:fldCharType="end"/>
        </w:r>
        <w:r w:rsidR="000A1FB8">
          <w:t>.</w:t>
        </w:r>
      </w:ins>
      <w:bookmarkEnd w:id="369"/>
    </w:p>
    <w:p w14:paraId="57C26283" w14:textId="39BF958D" w:rsidR="009E1BC1" w:rsidRDefault="009E1BC1" w:rsidP="009E1BC1">
      <w:pPr>
        <w:keepNext/>
        <w:numPr>
          <w:ilvl w:val="2"/>
          <w:numId w:val="38"/>
        </w:numPr>
      </w:pPr>
      <w:r>
        <w:t xml:space="preserve">Create an account at </w:t>
      </w:r>
      <w:hyperlink r:id="rId44" w:history="1">
        <w:r w:rsidRPr="004953F2">
          <w:rPr>
            <w:rStyle w:val="Hyperlink"/>
          </w:rPr>
          <w:t>https://www.mongodb.com/cloud/atlas/register</w:t>
        </w:r>
      </w:hyperlink>
    </w:p>
    <w:p w14:paraId="73DBA8EC" w14:textId="0728C67B" w:rsidR="00092E0B" w:rsidRDefault="009E1BC1" w:rsidP="00092E0B">
      <w:pPr>
        <w:keepNext/>
        <w:numPr>
          <w:ilvl w:val="2"/>
          <w:numId w:val="38"/>
        </w:numPr>
        <w:rPr>
          <w:ins w:id="375" w:author="Sterling Baird" w:date="2023-03-06T17:48:00Z"/>
        </w:rPr>
      </w:pPr>
      <w:r>
        <w:t>Create a free, Shared Cluster (optionally rename Cluster0 to something of your choice, e.g. self-driving-labs. You can leave the default provider as-is)</w:t>
      </w:r>
      <w:r w:rsidR="00B132A3">
        <w:br/>
      </w:r>
      <w:del w:id="376" w:author="Sterling Baird" w:date="2023-03-06T20:52:00Z">
        <w:r w:rsidR="00B132A3" w:rsidRPr="00B132A3" w:rsidDel="00622B3D">
          <w:rPr>
            <w:noProof/>
          </w:rPr>
          <w:drawing>
            <wp:inline distT="0" distB="0" distL="0" distR="0" wp14:anchorId="2F1F65A5" wp14:editId="42530452">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5"/>
                      <a:stretch>
                        <a:fillRect/>
                      </a:stretch>
                    </pic:blipFill>
                    <pic:spPr>
                      <a:xfrm>
                        <a:off x="0" y="0"/>
                        <a:ext cx="4482861" cy="2903760"/>
                      </a:xfrm>
                      <a:prstGeom prst="rect">
                        <a:avLst/>
                      </a:prstGeom>
                    </pic:spPr>
                  </pic:pic>
                </a:graphicData>
              </a:graphic>
            </wp:inline>
          </w:drawing>
        </w:r>
      </w:del>
    </w:p>
    <w:p w14:paraId="4F406E0D" w14:textId="22B676C8" w:rsidR="00B132A3" w:rsidRDefault="00561319">
      <w:pPr>
        <w:pStyle w:val="Caption"/>
        <w:pPrChange w:id="377" w:author="Sterling Baird" w:date="2023-03-06T17:48:00Z">
          <w:pPr>
            <w:keepNext/>
            <w:numPr>
              <w:ilvl w:val="2"/>
              <w:numId w:val="38"/>
            </w:numPr>
            <w:ind w:left="2160" w:hanging="360"/>
          </w:pPr>
        </w:pPrChange>
      </w:pPr>
      <w:bookmarkStart w:id="378" w:name="_Ref129017472"/>
      <w:ins w:id="379" w:author="Sterling Baird" w:date="2023-03-20T10:14:00Z">
        <w:r>
          <w:rPr>
            <w:noProof/>
          </w:rPr>
          <w:drawing>
            <wp:inline distT="0" distB="0" distL="0" distR="0" wp14:anchorId="4CF79EE3" wp14:editId="467716F1">
              <wp:extent cx="4165600" cy="2699168"/>
              <wp:effectExtent l="0" t="0" r="6350" b="63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46"/>
                      <a:stretch>
                        <a:fillRect/>
                      </a:stretch>
                    </pic:blipFill>
                    <pic:spPr>
                      <a:xfrm>
                        <a:off x="0" y="0"/>
                        <a:ext cx="4186841" cy="2712931"/>
                      </a:xfrm>
                      <a:prstGeom prst="rect">
                        <a:avLst/>
                      </a:prstGeom>
                    </pic:spPr>
                  </pic:pic>
                </a:graphicData>
              </a:graphic>
            </wp:inline>
          </w:drawing>
        </w:r>
        <w:r>
          <w:br/>
        </w:r>
      </w:ins>
      <w:ins w:id="380" w:author="Sterling Baird" w:date="2023-03-06T17:48:00Z">
        <w:r w:rsidR="00092E0B">
          <w:t xml:space="preserve">Figure </w:t>
        </w:r>
        <w:r w:rsidR="00092E0B">
          <w:fldChar w:fldCharType="begin"/>
        </w:r>
        <w:r w:rsidR="00092E0B">
          <w:instrText xml:space="preserve"> SEQ Figure \* ARABIC </w:instrText>
        </w:r>
      </w:ins>
      <w:r w:rsidR="00092E0B">
        <w:fldChar w:fldCharType="separate"/>
      </w:r>
      <w:ins w:id="381" w:author="Sterling Baird" w:date="2023-03-06T17:49:00Z">
        <w:r w:rsidR="00092E0B">
          <w:rPr>
            <w:noProof/>
          </w:rPr>
          <w:t>12</w:t>
        </w:r>
      </w:ins>
      <w:ins w:id="382" w:author="Sterling Baird" w:date="2023-03-06T17:48:00Z">
        <w:r w:rsidR="00092E0B">
          <w:fldChar w:fldCharType="end"/>
        </w:r>
      </w:ins>
      <w:bookmarkEnd w:id="378"/>
    </w:p>
    <w:p w14:paraId="421308EE" w14:textId="19D6CE69" w:rsidR="00092E0B" w:rsidRDefault="00897B87" w:rsidP="00092E0B">
      <w:pPr>
        <w:keepNext/>
        <w:numPr>
          <w:ilvl w:val="2"/>
          <w:numId w:val="38"/>
        </w:numPr>
        <w:rPr>
          <w:ins w:id="383" w:author="Sterling Baird" w:date="2023-03-06T17:49:00Z"/>
        </w:rPr>
      </w:pPr>
      <w:r>
        <w:t xml:space="preserve">Navigate to “Data Services” </w:t>
      </w:r>
      <w:r>
        <w:sym w:font="Wingdings" w:char="F0E0"/>
      </w:r>
      <w:r>
        <w:t xml:space="preserve"> “Deployment” </w:t>
      </w:r>
      <w:r>
        <w:sym w:font="Wingdings" w:char="F0E0"/>
      </w:r>
      <w:r>
        <w:t xml:space="preserve"> “Database” and click “Browse Collections” then “Add My Own Data”. Enter a database name (e.g., </w:t>
      </w:r>
      <w:proofErr w:type="spellStart"/>
      <w:r>
        <w:t>clslab</w:t>
      </w:r>
      <w:proofErr w:type="spellEnd"/>
      <w:r>
        <w:t>-light-mixing) and collection name (e.g., test)</w:t>
      </w:r>
      <w:r w:rsidR="00A8728D">
        <w:t>. Copy the names into MONGODB_DATABASE_NAME and MONGODB_COLLECTION_NAME in secrets.py.</w:t>
      </w:r>
      <w:r w:rsidR="00B132A3">
        <w:br/>
      </w:r>
      <w:del w:id="384" w:author="Sterling Baird" w:date="2023-03-06T20:52:00Z">
        <w:r w:rsidR="00B132A3" w:rsidRPr="00B132A3" w:rsidDel="00622B3D">
          <w:rPr>
            <w:noProof/>
          </w:rPr>
          <w:drawing>
            <wp:inline distT="0" distB="0" distL="0" distR="0" wp14:anchorId="2C53A81B" wp14:editId="60B94F96">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7"/>
                      <a:stretch>
                        <a:fillRect/>
                      </a:stretch>
                    </pic:blipFill>
                    <pic:spPr>
                      <a:xfrm>
                        <a:off x="0" y="0"/>
                        <a:ext cx="4391174" cy="1823893"/>
                      </a:xfrm>
                      <a:prstGeom prst="rect">
                        <a:avLst/>
                      </a:prstGeom>
                    </pic:spPr>
                  </pic:pic>
                </a:graphicData>
              </a:graphic>
            </wp:inline>
          </w:drawing>
        </w:r>
      </w:del>
    </w:p>
    <w:p w14:paraId="0571D381" w14:textId="06E58B6B" w:rsidR="00897B87" w:rsidRDefault="00561319">
      <w:pPr>
        <w:pStyle w:val="Caption"/>
        <w:pPrChange w:id="385" w:author="Sterling Baird" w:date="2023-03-06T17:49:00Z">
          <w:pPr>
            <w:keepNext/>
            <w:numPr>
              <w:ilvl w:val="2"/>
              <w:numId w:val="38"/>
            </w:numPr>
            <w:ind w:left="2160" w:hanging="360"/>
          </w:pPr>
        </w:pPrChange>
      </w:pPr>
      <w:bookmarkStart w:id="386" w:name="_Ref129017481"/>
      <w:ins w:id="387" w:author="Sterling Baird" w:date="2023-03-20T10:14:00Z">
        <w:r>
          <w:rPr>
            <w:noProof/>
          </w:rPr>
          <w:drawing>
            <wp:inline distT="0" distB="0" distL="0" distR="0" wp14:anchorId="2F224577" wp14:editId="3D865BD1">
              <wp:extent cx="5125720" cy="2131232"/>
              <wp:effectExtent l="0" t="0" r="0" b="2540"/>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48"/>
                      <a:stretch>
                        <a:fillRect/>
                      </a:stretch>
                    </pic:blipFill>
                    <pic:spPr>
                      <a:xfrm>
                        <a:off x="0" y="0"/>
                        <a:ext cx="5125720" cy="2131232"/>
                      </a:xfrm>
                      <a:prstGeom prst="rect">
                        <a:avLst/>
                      </a:prstGeom>
                    </pic:spPr>
                  </pic:pic>
                </a:graphicData>
              </a:graphic>
            </wp:inline>
          </w:drawing>
        </w:r>
        <w:r>
          <w:br/>
        </w:r>
      </w:ins>
      <w:ins w:id="388" w:author="Sterling Baird" w:date="2023-03-06T17:49:00Z">
        <w:r w:rsidR="00092E0B">
          <w:t xml:space="preserve">Figure </w:t>
        </w:r>
        <w:r w:rsidR="00092E0B">
          <w:fldChar w:fldCharType="begin"/>
        </w:r>
        <w:r w:rsidR="00092E0B">
          <w:instrText xml:space="preserve"> SEQ Figure \* ARABIC </w:instrText>
        </w:r>
      </w:ins>
      <w:r w:rsidR="00092E0B">
        <w:fldChar w:fldCharType="separate"/>
      </w:r>
      <w:ins w:id="389" w:author="Sterling Baird" w:date="2023-03-06T17:49:00Z">
        <w:r w:rsidR="00092E0B">
          <w:rPr>
            <w:noProof/>
          </w:rPr>
          <w:t>13</w:t>
        </w:r>
        <w:r w:rsidR="00092E0B">
          <w:fldChar w:fldCharType="end"/>
        </w:r>
      </w:ins>
      <w:bookmarkEnd w:id="386"/>
    </w:p>
    <w:p w14:paraId="30A41E3D" w14:textId="6FE45E92" w:rsidR="00092E0B" w:rsidRDefault="009E1BC1" w:rsidP="00092E0B">
      <w:pPr>
        <w:keepNext/>
        <w:numPr>
          <w:ilvl w:val="2"/>
          <w:numId w:val="38"/>
        </w:numPr>
        <w:rPr>
          <w:ins w:id="390" w:author="Sterling Baird" w:date="2023-03-06T17:49:00Z"/>
        </w:rPr>
      </w:pPr>
      <w:r>
        <w:lastRenderedPageBreak/>
        <w:t xml:space="preserve">Navigate to “Data Services” </w:t>
      </w:r>
      <w:r>
        <w:sym w:font="Wingdings" w:char="F0E0"/>
      </w:r>
      <w:r>
        <w:t xml:space="preserve"> “Services” </w:t>
      </w:r>
      <w:r>
        <w:sym w:font="Wingdings" w:char="F0E0"/>
      </w:r>
      <w:r>
        <w:t xml:space="preserve"> “Data API”, </w:t>
      </w:r>
      <w:r w:rsidR="00897B87">
        <w:t>use the dropdown to select your cluster, and click “Enable Data Access from the Data API”</w:t>
      </w:r>
      <w:r w:rsidR="00B132A3">
        <w:br/>
      </w:r>
      <w:del w:id="391" w:author="Sterling Baird" w:date="2023-03-06T20:52:00Z">
        <w:r w:rsidR="00B132A3" w:rsidRPr="00B132A3" w:rsidDel="00622B3D">
          <w:rPr>
            <w:noProof/>
          </w:rPr>
          <w:drawing>
            <wp:inline distT="0" distB="0" distL="0" distR="0" wp14:anchorId="7E190AEF" wp14:editId="270D07B1">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9"/>
                      <a:stretch>
                        <a:fillRect/>
                      </a:stretch>
                    </pic:blipFill>
                    <pic:spPr>
                      <a:xfrm>
                        <a:off x="0" y="0"/>
                        <a:ext cx="4487856" cy="1888590"/>
                      </a:xfrm>
                      <a:prstGeom prst="rect">
                        <a:avLst/>
                      </a:prstGeom>
                    </pic:spPr>
                  </pic:pic>
                </a:graphicData>
              </a:graphic>
            </wp:inline>
          </w:drawing>
        </w:r>
      </w:del>
    </w:p>
    <w:p w14:paraId="004DEE9C" w14:textId="0C82D947" w:rsidR="00897B87" w:rsidRDefault="00561319">
      <w:pPr>
        <w:pStyle w:val="Caption"/>
        <w:pPrChange w:id="392" w:author="Sterling Baird" w:date="2023-03-06T17:49:00Z">
          <w:pPr>
            <w:keepNext/>
            <w:numPr>
              <w:ilvl w:val="2"/>
              <w:numId w:val="38"/>
            </w:numPr>
            <w:ind w:left="2160" w:hanging="360"/>
          </w:pPr>
        </w:pPrChange>
      </w:pPr>
      <w:bookmarkStart w:id="393" w:name="_Ref129017502"/>
      <w:ins w:id="394" w:author="Sterling Baird" w:date="2023-03-20T10:14:00Z">
        <w:r>
          <w:rPr>
            <w:noProof/>
          </w:rPr>
          <w:drawing>
            <wp:inline distT="0" distB="0" distL="0" distR="0" wp14:anchorId="12D631E4" wp14:editId="5391BF23">
              <wp:extent cx="5232400" cy="2200194"/>
              <wp:effectExtent l="0" t="0" r="635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50"/>
                      <a:stretch>
                        <a:fillRect/>
                      </a:stretch>
                    </pic:blipFill>
                    <pic:spPr>
                      <a:xfrm>
                        <a:off x="0" y="0"/>
                        <a:ext cx="5242886" cy="2204603"/>
                      </a:xfrm>
                      <a:prstGeom prst="rect">
                        <a:avLst/>
                      </a:prstGeom>
                    </pic:spPr>
                  </pic:pic>
                </a:graphicData>
              </a:graphic>
            </wp:inline>
          </w:drawing>
        </w:r>
        <w:r>
          <w:br/>
        </w:r>
      </w:ins>
      <w:ins w:id="395" w:author="Sterling Baird" w:date="2023-03-06T17:49:00Z">
        <w:r w:rsidR="00092E0B">
          <w:t xml:space="preserve">Figure </w:t>
        </w:r>
        <w:r w:rsidR="00092E0B">
          <w:fldChar w:fldCharType="begin"/>
        </w:r>
        <w:r w:rsidR="00092E0B">
          <w:instrText xml:space="preserve"> SEQ Figure \* ARABIC </w:instrText>
        </w:r>
      </w:ins>
      <w:r w:rsidR="00092E0B">
        <w:fldChar w:fldCharType="separate"/>
      </w:r>
      <w:ins w:id="396" w:author="Sterling Baird" w:date="2023-03-06T17:49:00Z">
        <w:r w:rsidR="00092E0B">
          <w:rPr>
            <w:noProof/>
          </w:rPr>
          <w:t>14</w:t>
        </w:r>
        <w:r w:rsidR="00092E0B">
          <w:fldChar w:fldCharType="end"/>
        </w:r>
      </w:ins>
      <w:bookmarkEnd w:id="393"/>
    </w:p>
    <w:p w14:paraId="1DCE86C8" w14:textId="5D19481E" w:rsidR="00092E0B" w:rsidRDefault="00897B87" w:rsidP="00092E0B">
      <w:pPr>
        <w:keepNext/>
        <w:numPr>
          <w:ilvl w:val="2"/>
          <w:numId w:val="38"/>
        </w:numPr>
        <w:rPr>
          <w:ins w:id="397" w:author="Sterling Baird" w:date="2023-03-06T17:49:00Z"/>
        </w:rPr>
      </w:pPr>
      <w:r>
        <w:t>Note the app name in the “URL Endpoint” box of the form “</w:t>
      </w:r>
      <w:r w:rsidRPr="00897B87">
        <w:t>https://data.mongodb-api.com/app/</w:t>
      </w:r>
      <w:r>
        <w:t>&lt;</w:t>
      </w:r>
      <w:r w:rsidR="004F20FF">
        <w:t>data-abc123</w:t>
      </w:r>
      <w:r>
        <w:t>&gt;</w:t>
      </w:r>
      <w:r w:rsidRPr="00897B87">
        <w:t xml:space="preserve"> /endpoint/data/v1</w:t>
      </w:r>
      <w:r>
        <w:t>”</w:t>
      </w:r>
      <w:r w:rsidR="004F20FF">
        <w:t xml:space="preserve"> where &lt;data-abc123&gt; is the app name. Copy the app name into the MONGODB_APP_NAME variable</w:t>
      </w:r>
      <w:r w:rsidR="00A8728D">
        <w:t xml:space="preserve"> in secrets.py.</w:t>
      </w:r>
      <w:r w:rsidR="00B132A3">
        <w:br/>
      </w:r>
      <w:del w:id="398" w:author="Sterling Baird" w:date="2023-03-06T20:52:00Z">
        <w:r w:rsidR="00B132A3" w:rsidRPr="00B132A3" w:rsidDel="00622B3D">
          <w:rPr>
            <w:noProof/>
          </w:rPr>
          <w:drawing>
            <wp:inline distT="0" distB="0" distL="0" distR="0" wp14:anchorId="4C53F488" wp14:editId="2DF09C2A">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51"/>
                      <a:stretch>
                        <a:fillRect/>
                      </a:stretch>
                    </pic:blipFill>
                    <pic:spPr>
                      <a:xfrm>
                        <a:off x="0" y="0"/>
                        <a:ext cx="4506601" cy="1899436"/>
                      </a:xfrm>
                      <a:prstGeom prst="rect">
                        <a:avLst/>
                      </a:prstGeom>
                    </pic:spPr>
                  </pic:pic>
                </a:graphicData>
              </a:graphic>
            </wp:inline>
          </w:drawing>
        </w:r>
      </w:del>
    </w:p>
    <w:p w14:paraId="0F3C7291" w14:textId="69E385B3" w:rsidR="00897B87" w:rsidRDefault="00561319">
      <w:pPr>
        <w:pStyle w:val="Caption"/>
        <w:pPrChange w:id="399" w:author="Sterling Baird" w:date="2023-03-06T17:49:00Z">
          <w:pPr>
            <w:keepNext/>
            <w:numPr>
              <w:ilvl w:val="2"/>
              <w:numId w:val="38"/>
            </w:numPr>
            <w:ind w:left="2160" w:hanging="360"/>
          </w:pPr>
        </w:pPrChange>
      </w:pPr>
      <w:bookmarkStart w:id="400" w:name="_Ref129017505"/>
      <w:ins w:id="401" w:author="Sterling Baird" w:date="2023-03-20T10:14:00Z">
        <w:r>
          <w:rPr>
            <w:noProof/>
          </w:rPr>
          <w:drawing>
            <wp:inline distT="0" distB="0" distL="0" distR="0" wp14:anchorId="588D0356" wp14:editId="39152790">
              <wp:extent cx="5146040" cy="2169508"/>
              <wp:effectExtent l="0" t="0" r="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2"/>
                      <a:stretch>
                        <a:fillRect/>
                      </a:stretch>
                    </pic:blipFill>
                    <pic:spPr>
                      <a:xfrm>
                        <a:off x="0" y="0"/>
                        <a:ext cx="5157489" cy="2174335"/>
                      </a:xfrm>
                      <a:prstGeom prst="rect">
                        <a:avLst/>
                      </a:prstGeom>
                    </pic:spPr>
                  </pic:pic>
                </a:graphicData>
              </a:graphic>
            </wp:inline>
          </w:drawing>
        </w:r>
        <w:r>
          <w:br/>
        </w:r>
      </w:ins>
      <w:ins w:id="402" w:author="Sterling Baird" w:date="2023-03-06T17:49:00Z">
        <w:r w:rsidR="00092E0B">
          <w:t xml:space="preserve">Figure </w:t>
        </w:r>
        <w:r w:rsidR="00092E0B">
          <w:fldChar w:fldCharType="begin"/>
        </w:r>
        <w:r w:rsidR="00092E0B">
          <w:instrText xml:space="preserve"> SEQ Figure \* ARABIC </w:instrText>
        </w:r>
      </w:ins>
      <w:r w:rsidR="00092E0B">
        <w:fldChar w:fldCharType="separate"/>
      </w:r>
      <w:ins w:id="403" w:author="Sterling Baird" w:date="2023-03-06T17:49:00Z">
        <w:r w:rsidR="00092E0B">
          <w:rPr>
            <w:noProof/>
          </w:rPr>
          <w:t>15</w:t>
        </w:r>
        <w:r w:rsidR="00092E0B">
          <w:fldChar w:fldCharType="end"/>
        </w:r>
      </w:ins>
      <w:bookmarkEnd w:id="400"/>
    </w:p>
    <w:p w14:paraId="15DB0AF2" w14:textId="3DD76BA2" w:rsidR="00092E0B" w:rsidRDefault="00897B87" w:rsidP="00092E0B">
      <w:pPr>
        <w:keepNext/>
        <w:numPr>
          <w:ilvl w:val="2"/>
          <w:numId w:val="38"/>
        </w:numPr>
        <w:rPr>
          <w:ins w:id="404" w:author="Sterling Baird" w:date="2023-03-06T17:49:00Z"/>
        </w:rPr>
      </w:pPr>
      <w:r>
        <w:t xml:space="preserve">Click “Create API Key”, enter a name of your choice (e.g. </w:t>
      </w:r>
      <w:proofErr w:type="spellStart"/>
      <w:r>
        <w:t>clslab</w:t>
      </w:r>
      <w:proofErr w:type="spellEnd"/>
      <w:r>
        <w:t xml:space="preserve">-light), and click “Generate API key”. Copy the API key and store it somewhere secure. </w:t>
      </w:r>
      <w:r w:rsidR="00C605A1">
        <w:t xml:space="preserve">Paste the API key into the MONGODB_API_KEY </w:t>
      </w:r>
      <w:r w:rsidR="00C605A1">
        <w:lastRenderedPageBreak/>
        <w:t xml:space="preserve">variable in </w:t>
      </w:r>
      <w:r>
        <w:t>secrets.py</w:t>
      </w:r>
      <w:r w:rsidR="00C605A1">
        <w:t>.</w:t>
      </w:r>
      <w:r w:rsidR="00B132A3">
        <w:br/>
      </w:r>
      <w:del w:id="405" w:author="Sterling Baird" w:date="2023-03-06T20:52:00Z">
        <w:r w:rsidR="00B132A3" w:rsidRPr="00B132A3" w:rsidDel="00622B3D">
          <w:rPr>
            <w:noProof/>
          </w:rPr>
          <w:drawing>
            <wp:inline distT="0" distB="0" distL="0" distR="0" wp14:anchorId="64E9B8B2" wp14:editId="0C48F607">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53"/>
                      <a:stretch>
                        <a:fillRect/>
                      </a:stretch>
                    </pic:blipFill>
                    <pic:spPr>
                      <a:xfrm>
                        <a:off x="0" y="0"/>
                        <a:ext cx="4202899" cy="4347826"/>
                      </a:xfrm>
                      <a:prstGeom prst="rect">
                        <a:avLst/>
                      </a:prstGeom>
                    </pic:spPr>
                  </pic:pic>
                </a:graphicData>
              </a:graphic>
            </wp:inline>
          </w:drawing>
        </w:r>
      </w:del>
    </w:p>
    <w:p w14:paraId="239EAB8E" w14:textId="7DEA23F3" w:rsidR="00897B87" w:rsidRDefault="00561319">
      <w:pPr>
        <w:pStyle w:val="Caption"/>
        <w:pPrChange w:id="406" w:author="Sterling Baird" w:date="2023-03-06T17:49:00Z">
          <w:pPr>
            <w:keepNext/>
            <w:numPr>
              <w:ilvl w:val="2"/>
              <w:numId w:val="38"/>
            </w:numPr>
            <w:ind w:left="2160" w:hanging="360"/>
          </w:pPr>
        </w:pPrChange>
      </w:pPr>
      <w:bookmarkStart w:id="407" w:name="_Ref129017508"/>
      <w:ins w:id="408" w:author="Sterling Baird" w:date="2023-03-20T10:14:00Z">
        <w:r>
          <w:rPr>
            <w:noProof/>
          </w:rPr>
          <w:drawing>
            <wp:inline distT="0" distB="0" distL="0" distR="0" wp14:anchorId="1A722262" wp14:editId="2F3C83F5">
              <wp:extent cx="3263169" cy="337629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54"/>
                      <a:stretch>
                        <a:fillRect/>
                      </a:stretch>
                    </pic:blipFill>
                    <pic:spPr>
                      <a:xfrm>
                        <a:off x="0" y="0"/>
                        <a:ext cx="3268901" cy="3382226"/>
                      </a:xfrm>
                      <a:prstGeom prst="rect">
                        <a:avLst/>
                      </a:prstGeom>
                    </pic:spPr>
                  </pic:pic>
                </a:graphicData>
              </a:graphic>
            </wp:inline>
          </w:drawing>
        </w:r>
        <w:r>
          <w:br/>
        </w:r>
      </w:ins>
      <w:ins w:id="409" w:author="Sterling Baird" w:date="2023-03-06T17:49:00Z">
        <w:r w:rsidR="00092E0B">
          <w:t xml:space="preserve">Figure </w:t>
        </w:r>
        <w:r w:rsidR="00092E0B">
          <w:fldChar w:fldCharType="begin"/>
        </w:r>
        <w:r w:rsidR="00092E0B">
          <w:instrText xml:space="preserve"> SEQ Figure \* ARABIC </w:instrText>
        </w:r>
      </w:ins>
      <w:r w:rsidR="00092E0B">
        <w:fldChar w:fldCharType="separate"/>
      </w:r>
      <w:ins w:id="410" w:author="Sterling Baird" w:date="2023-03-06T17:49:00Z">
        <w:r w:rsidR="00092E0B">
          <w:rPr>
            <w:noProof/>
          </w:rPr>
          <w:t>16</w:t>
        </w:r>
        <w:r w:rsidR="00092E0B">
          <w:fldChar w:fldCharType="end"/>
        </w:r>
      </w:ins>
      <w:bookmarkEnd w:id="407"/>
    </w:p>
    <w:p w14:paraId="656F08D1" w14:textId="2B5789EC" w:rsidR="00B07255" w:rsidRDefault="00B07255" w:rsidP="00E06800">
      <w:pPr>
        <w:keepNext/>
        <w:numPr>
          <w:ilvl w:val="1"/>
          <w:numId w:val="38"/>
        </w:numPr>
      </w:pPr>
      <w:r>
        <w:t xml:space="preserve">(Optional) Create your own </w:t>
      </w:r>
      <w:proofErr w:type="spellStart"/>
      <w:r>
        <w:t>HiveMQ</w:t>
      </w:r>
      <w:proofErr w:type="spellEnd"/>
      <w:r>
        <w:t xml:space="preserve"> instance</w:t>
      </w:r>
      <w:ins w:id="411" w:author="Sterling Baird" w:date="2023-03-04T10:46:00Z">
        <w:r w:rsidR="00B54B80">
          <w:t xml:space="preserve">. </w:t>
        </w:r>
        <w:r w:rsidR="00CA1FB6">
          <w:t>If this setup is ignored, the demo will function properly; however, the hardware</w:t>
        </w:r>
      </w:ins>
      <w:ins w:id="412" w:author="Sterling Baird" w:date="2023-03-04T10:47:00Z">
        <w:r w:rsidR="00CA1FB6">
          <w:t xml:space="preserve"> commands and sensor data will be transmitted </w:t>
        </w:r>
      </w:ins>
      <w:ins w:id="413" w:author="Sterling Baird" w:date="2023-03-04T10:49:00Z">
        <w:r w:rsidR="0029592B">
          <w:t>via</w:t>
        </w:r>
      </w:ins>
      <w:ins w:id="414" w:author="Sterling Baird" w:date="2023-03-04T10:47:00Z">
        <w:r w:rsidR="00CA1FB6">
          <w:t xml:space="preserve"> </w:t>
        </w:r>
      </w:ins>
      <w:ins w:id="415" w:author="Sterling Baird" w:date="2023-03-04T10:49:00Z">
        <w:r w:rsidR="0029592B" w:rsidRPr="0029592B">
          <w:rPr>
            <w:rPrChange w:id="416" w:author="Sterling Baird" w:date="2023-03-04T10:49:00Z">
              <w:rPr>
                <w:rStyle w:val="Hyperlink"/>
              </w:rPr>
            </w:rPrChange>
          </w:rPr>
          <w:t xml:space="preserve">a default </w:t>
        </w:r>
        <w:proofErr w:type="spellStart"/>
        <w:r w:rsidR="0029592B" w:rsidRPr="0029592B">
          <w:rPr>
            <w:rPrChange w:id="417" w:author="Sterling Baird" w:date="2023-03-04T10:49:00Z">
              <w:rPr>
                <w:rStyle w:val="Hyperlink"/>
              </w:rPr>
            </w:rPrChange>
          </w:rPr>
          <w:t>HiveMQ</w:t>
        </w:r>
        <w:proofErr w:type="spellEnd"/>
        <w:r w:rsidR="0029592B" w:rsidRPr="0029592B">
          <w:rPr>
            <w:rPrChange w:id="418" w:author="Sterling Baird" w:date="2023-03-04T10:49:00Z">
              <w:rPr>
                <w:rStyle w:val="Hyperlink"/>
              </w:rPr>
            </w:rPrChange>
          </w:rPr>
          <w:t xml:space="preserve"> instance</w:t>
        </w:r>
        <w:r w:rsidR="0029592B">
          <w:t xml:space="preserve"> for which </w:t>
        </w:r>
      </w:ins>
      <w:ins w:id="419" w:author="Sterling Baird" w:date="2023-03-04T10:50:00Z">
        <w:r w:rsidR="0029592B">
          <w:fldChar w:fldCharType="begin"/>
        </w:r>
        <w:r w:rsidR="0029592B">
          <w:instrText xml:space="preserve"> HYPERLINK "https://github.com/sparks-baird/self-driving-lab-demo/blob/main/src/public_mqtt_sdl_demo/sample_secrets.py" </w:instrText>
        </w:r>
        <w:r w:rsidR="0029592B">
          <w:fldChar w:fldCharType="separate"/>
        </w:r>
        <w:r w:rsidR="0029592B" w:rsidRPr="0029592B">
          <w:rPr>
            <w:rStyle w:val="Hyperlink"/>
          </w:rPr>
          <w:t>the credentials are public</w:t>
        </w:r>
        <w:r w:rsidR="0029592B">
          <w:fldChar w:fldCharType="end"/>
        </w:r>
      </w:ins>
      <w:ins w:id="420" w:author="Sterling Baird" w:date="2023-03-04T10:49:00Z">
        <w:r w:rsidR="0029592B">
          <w:t>.</w:t>
        </w:r>
      </w:ins>
      <w:ins w:id="421" w:author="Sterling Baird" w:date="2023-03-04T10:50:00Z">
        <w:r w:rsidR="008036C2">
          <w:t xml:space="preserve"> Setting up your own </w:t>
        </w:r>
        <w:proofErr w:type="spellStart"/>
        <w:r w:rsidR="008036C2">
          <w:t>HiveMQ</w:t>
        </w:r>
        <w:proofErr w:type="spellEnd"/>
        <w:r w:rsidR="008036C2">
          <w:t xml:space="preserve"> instance ensures that the data you transfer </w:t>
        </w:r>
      </w:ins>
      <w:ins w:id="422" w:author="Sterling Baird" w:date="2023-03-04T10:51:00Z">
        <w:r w:rsidR="00731C5E">
          <w:t>remains private and secure</w:t>
        </w:r>
        <w:r w:rsidR="008036C2">
          <w:t>.</w:t>
        </w:r>
        <w:r w:rsidR="00731C5E">
          <w:t xml:space="preserve"> Other </w:t>
        </w:r>
      </w:ins>
      <w:ins w:id="423" w:author="Sterling Baird" w:date="2023-03-04T10:52:00Z">
        <w:r w:rsidR="001C7855">
          <w:t xml:space="preserve">MQTT brokers such as </w:t>
        </w:r>
      </w:ins>
      <w:ins w:id="424" w:author="Sterling Baird" w:date="2023-03-04T10:53:00Z">
        <w:r w:rsidR="00D357BB">
          <w:fldChar w:fldCharType="begin"/>
        </w:r>
        <w:r w:rsidR="00D357BB">
          <w:instrText xml:space="preserve"> HYPERLINK "https://mosquitto.org/" </w:instrText>
        </w:r>
        <w:r w:rsidR="00D357BB">
          <w:fldChar w:fldCharType="separate"/>
        </w:r>
        <w:proofErr w:type="spellStart"/>
        <w:r w:rsidR="001C7855" w:rsidRPr="00D357BB">
          <w:rPr>
            <w:rStyle w:val="Hyperlink"/>
          </w:rPr>
          <w:t>Mosquitto</w:t>
        </w:r>
        <w:proofErr w:type="spellEnd"/>
        <w:r w:rsidR="00D357BB">
          <w:fldChar w:fldCharType="end"/>
        </w:r>
      </w:ins>
      <w:ins w:id="425" w:author="Sterling Baird" w:date="2023-03-04T10:52:00Z">
        <w:r w:rsidR="001C7855">
          <w:t xml:space="preserve"> or </w:t>
        </w:r>
      </w:ins>
      <w:ins w:id="426" w:author="Sterling Baird" w:date="2023-03-04T10:53:00Z">
        <w:r w:rsidR="00066962">
          <w:fldChar w:fldCharType="begin"/>
        </w:r>
        <w:r w:rsidR="00066962">
          <w:instrText xml:space="preserve"> HYPERLINK "https://io.adafruit.com/api/docs/mqtt.html" \l "adafruit-io-mqtt-api" </w:instrText>
        </w:r>
        <w:r w:rsidR="00066962">
          <w:fldChar w:fldCharType="separate"/>
        </w:r>
        <w:r w:rsidR="00533F70" w:rsidRPr="00066962">
          <w:rPr>
            <w:rStyle w:val="Hyperlink"/>
          </w:rPr>
          <w:t>Adafruit IO</w:t>
        </w:r>
        <w:r w:rsidR="00066962">
          <w:fldChar w:fldCharType="end"/>
        </w:r>
      </w:ins>
      <w:ins w:id="427" w:author="Sterling Baird" w:date="2023-03-04T10:55:00Z">
        <w:r w:rsidR="00EF3599">
          <w:t xml:space="preserve"> are available</w:t>
        </w:r>
      </w:ins>
      <w:ins w:id="428" w:author="Sterling Baird" w:date="2023-03-04T10:53:00Z">
        <w:r w:rsidR="00066962">
          <w:t xml:space="preserve">. </w:t>
        </w:r>
      </w:ins>
      <w:ins w:id="429" w:author="Sterling Baird" w:date="2023-03-04T10:54:00Z">
        <w:r w:rsidR="00EB4100">
          <w:t xml:space="preserve">At the time of writing, </w:t>
        </w:r>
        <w:r w:rsidR="00F127B3">
          <w:t xml:space="preserve">we recommend </w:t>
        </w:r>
      </w:ins>
      <w:proofErr w:type="spellStart"/>
      <w:ins w:id="430" w:author="Sterling Baird" w:date="2023-03-04T10:53:00Z">
        <w:r w:rsidR="00066962">
          <w:t>HiveMQ</w:t>
        </w:r>
        <w:proofErr w:type="spellEnd"/>
        <w:r w:rsidR="00066962">
          <w:t xml:space="preserve"> </w:t>
        </w:r>
      </w:ins>
      <w:ins w:id="431" w:author="Sterling Baird" w:date="2023-03-04T10:54:00Z">
        <w:r w:rsidR="00F127B3">
          <w:t xml:space="preserve">because it </w:t>
        </w:r>
      </w:ins>
      <w:ins w:id="432" w:author="Sterling Baird" w:date="2023-03-04T10:53:00Z">
        <w:r w:rsidR="00066962">
          <w:t>provides free instances</w:t>
        </w:r>
      </w:ins>
      <w:ins w:id="433" w:author="Sterling Baird" w:date="2023-03-04T10:54:00Z">
        <w:r w:rsidR="00066962">
          <w:t xml:space="preserve"> </w:t>
        </w:r>
        <w:r w:rsidR="00EB4100">
          <w:t xml:space="preserve">with generous </w:t>
        </w:r>
        <w:r w:rsidR="00EB4100">
          <w:lastRenderedPageBreak/>
          <w:t>limits</w:t>
        </w:r>
        <w:r w:rsidR="00F127B3">
          <w:t>.</w:t>
        </w:r>
      </w:ins>
      <w:ins w:id="434" w:author="Sterling Baird" w:date="2023-03-04T11:01:00Z">
        <w:r w:rsidR="0086244E">
          <w:t xml:space="preserve"> Setting up a private MQTT broker is in line with </w:t>
        </w:r>
        <w:r w:rsidR="0086244E">
          <w:fldChar w:fldCharType="begin"/>
        </w:r>
        <w:r w:rsidR="0086244E">
          <w:instrText xml:space="preserve"> HYPERLINK "https://iot.stackexchange.com/questions/554/is-there-any-advantage-in-encrypting-sensor-data-that-is-not-private" </w:instrText>
        </w:r>
        <w:r w:rsidR="0086244E">
          <w:fldChar w:fldCharType="separate"/>
        </w:r>
        <w:r w:rsidR="0086244E" w:rsidRPr="0086244E">
          <w:rPr>
            <w:rStyle w:val="Hyperlink"/>
          </w:rPr>
          <w:t>best practices for internet of things (IoT) security</w:t>
        </w:r>
        <w:r w:rsidR="0086244E">
          <w:fldChar w:fldCharType="end"/>
        </w:r>
        <w:r w:rsidR="0086244E">
          <w:t>.</w:t>
        </w:r>
      </w:ins>
    </w:p>
    <w:p w14:paraId="429870DA" w14:textId="1B11A60A" w:rsidR="00B07255" w:rsidRDefault="00B07255" w:rsidP="00E06800">
      <w:pPr>
        <w:keepNext/>
        <w:numPr>
          <w:ilvl w:val="2"/>
          <w:numId w:val="38"/>
        </w:numPr>
      </w:pPr>
      <w:r>
        <w:t xml:space="preserve">Navigate to </w:t>
      </w:r>
      <w:hyperlink r:id="rId55" w:history="1">
        <w:r w:rsidRPr="004953F2">
          <w:rPr>
            <w:rStyle w:val="Hyperlink"/>
          </w:rPr>
          <w:t>https://www.hivemq.com/mqtt-cloud-broker/</w:t>
        </w:r>
      </w:hyperlink>
      <w:r>
        <w:t xml:space="preserve">, click “Try out for free”, and create an </w:t>
      </w:r>
      <w:proofErr w:type="gramStart"/>
      <w:r>
        <w:t>account</w:t>
      </w:r>
      <w:proofErr w:type="gramEnd"/>
    </w:p>
    <w:p w14:paraId="0A7EC05E" w14:textId="404512C5" w:rsidR="00092E0B" w:rsidRDefault="009E7F36" w:rsidP="00092E0B">
      <w:pPr>
        <w:keepNext/>
        <w:numPr>
          <w:ilvl w:val="2"/>
          <w:numId w:val="38"/>
        </w:numPr>
        <w:rPr>
          <w:ins w:id="435" w:author="Sterling Baird" w:date="2023-03-06T17:49:00Z"/>
        </w:rPr>
      </w:pPr>
      <w:r>
        <w:t>Set up credentials by entering a username and password and press “ADD”</w:t>
      </w:r>
      <w:r w:rsidR="00B41E82">
        <w:br/>
      </w:r>
      <w:del w:id="436" w:author="Sterling Baird" w:date="2023-03-06T20:52:00Z">
        <w:r w:rsidR="00B41E82" w:rsidRPr="00B41E82" w:rsidDel="00622B3D">
          <w:rPr>
            <w:noProof/>
          </w:rPr>
          <w:drawing>
            <wp:inline distT="0" distB="0" distL="0" distR="0" wp14:anchorId="5DC6A4E6" wp14:editId="34EDEF8D">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6"/>
                      <a:stretch>
                        <a:fillRect/>
                      </a:stretch>
                    </pic:blipFill>
                    <pic:spPr>
                      <a:xfrm>
                        <a:off x="0" y="0"/>
                        <a:ext cx="4381418" cy="1751800"/>
                      </a:xfrm>
                      <a:prstGeom prst="rect">
                        <a:avLst/>
                      </a:prstGeom>
                    </pic:spPr>
                  </pic:pic>
                </a:graphicData>
              </a:graphic>
            </wp:inline>
          </w:drawing>
        </w:r>
      </w:del>
    </w:p>
    <w:p w14:paraId="0F1B9617" w14:textId="61C1657F" w:rsidR="009E7F36" w:rsidRDefault="00561319">
      <w:pPr>
        <w:pStyle w:val="Caption"/>
        <w:pPrChange w:id="437" w:author="Sterling Baird" w:date="2023-03-06T17:49:00Z">
          <w:pPr>
            <w:keepNext/>
            <w:numPr>
              <w:ilvl w:val="2"/>
              <w:numId w:val="38"/>
            </w:numPr>
            <w:ind w:left="2160" w:hanging="360"/>
          </w:pPr>
        </w:pPrChange>
      </w:pPr>
      <w:bookmarkStart w:id="438" w:name="_Ref129017511"/>
      <w:ins w:id="439" w:author="Sterling Baird" w:date="2023-03-20T10:15:00Z">
        <w:r>
          <w:rPr>
            <w:noProof/>
          </w:rPr>
          <w:drawing>
            <wp:inline distT="0" distB="0" distL="0" distR="0" wp14:anchorId="535FB298" wp14:editId="2E094467">
              <wp:extent cx="5806440" cy="2322830"/>
              <wp:effectExtent l="0" t="0" r="3810" b="127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57"/>
                      <a:stretch>
                        <a:fillRect/>
                      </a:stretch>
                    </pic:blipFill>
                    <pic:spPr>
                      <a:xfrm>
                        <a:off x="0" y="0"/>
                        <a:ext cx="5806440" cy="2322830"/>
                      </a:xfrm>
                      <a:prstGeom prst="rect">
                        <a:avLst/>
                      </a:prstGeom>
                    </pic:spPr>
                  </pic:pic>
                </a:graphicData>
              </a:graphic>
            </wp:inline>
          </w:drawing>
        </w:r>
      </w:ins>
      <w:ins w:id="440" w:author="Sterling Baird" w:date="2023-03-20T10:14:00Z">
        <w:r>
          <w:br/>
        </w:r>
      </w:ins>
      <w:ins w:id="441" w:author="Sterling Baird" w:date="2023-03-06T17:49:00Z">
        <w:r w:rsidR="00092E0B">
          <w:t xml:space="preserve">Figure </w:t>
        </w:r>
        <w:r w:rsidR="00092E0B">
          <w:fldChar w:fldCharType="begin"/>
        </w:r>
        <w:r w:rsidR="00092E0B">
          <w:instrText xml:space="preserve"> SEQ Figure \* ARABIC </w:instrText>
        </w:r>
      </w:ins>
      <w:r w:rsidR="00092E0B">
        <w:fldChar w:fldCharType="separate"/>
      </w:r>
      <w:ins w:id="442" w:author="Sterling Baird" w:date="2023-03-06T17:49:00Z">
        <w:r w:rsidR="00092E0B">
          <w:rPr>
            <w:noProof/>
          </w:rPr>
          <w:t>17</w:t>
        </w:r>
        <w:r w:rsidR="00092E0B">
          <w:fldChar w:fldCharType="end"/>
        </w:r>
      </w:ins>
      <w:bookmarkEnd w:id="438"/>
    </w:p>
    <w:p w14:paraId="74AD2C9E" w14:textId="1376DC0C" w:rsidR="00092E0B" w:rsidRDefault="00871867" w:rsidP="00092E0B">
      <w:pPr>
        <w:keepNext/>
        <w:numPr>
          <w:ilvl w:val="2"/>
          <w:numId w:val="38"/>
        </w:numPr>
        <w:rPr>
          <w:ins w:id="443" w:author="Sterling Baird" w:date="2023-03-06T17:49:00Z"/>
        </w:rPr>
      </w:pPr>
      <w:r>
        <w:t>N</w:t>
      </w:r>
      <w:r w:rsidR="009E7F36">
        <w:t xml:space="preserve">avigate to </w:t>
      </w:r>
      <w:r w:rsidR="002D089A">
        <w:t xml:space="preserve">the </w:t>
      </w:r>
      <w:r w:rsidR="009E7F36">
        <w:t xml:space="preserve">“Clusters” </w:t>
      </w:r>
      <w:r w:rsidR="002D089A">
        <w:t xml:space="preserve">tab </w:t>
      </w:r>
      <w:r w:rsidR="009E7F36">
        <w:t>and copy the URL (e.g., abc123</w:t>
      </w:r>
      <w:r w:rsidR="009E7F36" w:rsidRPr="009E7F36">
        <w:t>.s2.eu.hivemq.cloud</w:t>
      </w:r>
      <w:r w:rsidR="009E7F36">
        <w:t xml:space="preserve">) to </w:t>
      </w:r>
      <w:r w:rsidR="009E7F36" w:rsidRPr="009E7F36">
        <w:t>HIVEMQ_HOST</w:t>
      </w:r>
      <w:r w:rsidR="009E7F36">
        <w:t xml:space="preserve"> in secrets.py</w:t>
      </w:r>
      <w:r w:rsidR="002D089A">
        <w:t>.</w:t>
      </w:r>
      <w:r>
        <w:t xml:space="preserve"> Also update </w:t>
      </w:r>
      <w:r w:rsidRPr="009E7F36">
        <w:t>HIVEMQ_USERNAME</w:t>
      </w:r>
      <w:r>
        <w:t xml:space="preserve"> and </w:t>
      </w:r>
      <w:r w:rsidRPr="009E7F36">
        <w:t>HIVEMQ_PASSWORD</w:t>
      </w:r>
      <w:r>
        <w:t xml:space="preserve"> with the username and password from the previous step.</w:t>
      </w:r>
      <w:r w:rsidR="00B41E82">
        <w:br/>
      </w:r>
      <w:del w:id="444" w:author="Sterling Baird" w:date="2023-03-06T20:52:00Z">
        <w:r w:rsidR="00B41E82" w:rsidRPr="00B41E82" w:rsidDel="00622B3D">
          <w:rPr>
            <w:noProof/>
          </w:rPr>
          <w:drawing>
            <wp:inline distT="0" distB="0" distL="0" distR="0" wp14:anchorId="2184FB5E" wp14:editId="51E470C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8"/>
                      <a:stretch>
                        <a:fillRect/>
                      </a:stretch>
                    </pic:blipFill>
                    <pic:spPr>
                      <a:xfrm>
                        <a:off x="0" y="0"/>
                        <a:ext cx="4117927" cy="1435690"/>
                      </a:xfrm>
                      <a:prstGeom prst="rect">
                        <a:avLst/>
                      </a:prstGeom>
                    </pic:spPr>
                  </pic:pic>
                </a:graphicData>
              </a:graphic>
            </wp:inline>
          </w:drawing>
        </w:r>
      </w:del>
    </w:p>
    <w:p w14:paraId="230F878C" w14:textId="10D7BF5F" w:rsidR="009E7F36" w:rsidRDefault="00561319">
      <w:pPr>
        <w:pStyle w:val="Caption"/>
        <w:pPrChange w:id="445" w:author="Sterling Baird" w:date="2023-03-06T17:49:00Z">
          <w:pPr>
            <w:keepNext/>
            <w:numPr>
              <w:ilvl w:val="2"/>
              <w:numId w:val="38"/>
            </w:numPr>
            <w:ind w:left="2160" w:hanging="360"/>
          </w:pPr>
        </w:pPrChange>
      </w:pPr>
      <w:bookmarkStart w:id="446" w:name="_Ref129017513"/>
      <w:ins w:id="447" w:author="Sterling Baird" w:date="2023-03-20T10:15:00Z">
        <w:r>
          <w:rPr>
            <w:noProof/>
          </w:rPr>
          <w:drawing>
            <wp:inline distT="0" distB="0" distL="0" distR="0" wp14:anchorId="3FD54B7F" wp14:editId="404DCAE7">
              <wp:extent cx="5806440" cy="2022475"/>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9"/>
                      <a:stretch>
                        <a:fillRect/>
                      </a:stretch>
                    </pic:blipFill>
                    <pic:spPr>
                      <a:xfrm>
                        <a:off x="0" y="0"/>
                        <a:ext cx="5806440" cy="2022475"/>
                      </a:xfrm>
                      <a:prstGeom prst="rect">
                        <a:avLst/>
                      </a:prstGeom>
                    </pic:spPr>
                  </pic:pic>
                </a:graphicData>
              </a:graphic>
            </wp:inline>
          </w:drawing>
        </w:r>
        <w:r>
          <w:br/>
        </w:r>
      </w:ins>
      <w:ins w:id="448" w:author="Sterling Baird" w:date="2023-03-06T17:49:00Z">
        <w:r w:rsidR="00092E0B">
          <w:t xml:space="preserve">Figure </w:t>
        </w:r>
        <w:r w:rsidR="00092E0B">
          <w:fldChar w:fldCharType="begin"/>
        </w:r>
        <w:r w:rsidR="00092E0B">
          <w:instrText xml:space="preserve"> SEQ Figure \* ARABIC </w:instrText>
        </w:r>
      </w:ins>
      <w:r w:rsidR="00092E0B">
        <w:fldChar w:fldCharType="separate"/>
      </w:r>
      <w:ins w:id="449" w:author="Sterling Baird" w:date="2023-03-06T17:49:00Z">
        <w:r w:rsidR="00092E0B">
          <w:rPr>
            <w:noProof/>
          </w:rPr>
          <w:t>18</w:t>
        </w:r>
        <w:r w:rsidR="00092E0B">
          <w:fldChar w:fldCharType="end"/>
        </w:r>
      </w:ins>
      <w:bookmarkEnd w:id="446"/>
    </w:p>
    <w:p w14:paraId="012AF3AB" w14:textId="3568BB92" w:rsidR="00883BD9" w:rsidRPr="009E1BC1" w:rsidRDefault="00883BD9" w:rsidP="00883BD9">
      <w:pPr>
        <w:keepNext/>
        <w:numPr>
          <w:ilvl w:val="2"/>
          <w:numId w:val="38"/>
        </w:numPr>
      </w:pPr>
      <w:r>
        <w:t xml:space="preserve">Create a certificate using the Google </w:t>
      </w:r>
      <w:proofErr w:type="spellStart"/>
      <w:r>
        <w:t>Colab</w:t>
      </w:r>
      <w:proofErr w:type="spellEnd"/>
      <w:r>
        <w:t xml:space="preserve"> notebook at </w:t>
      </w:r>
      <w:hyperlink r:id="rId60" w:history="1">
        <w:r w:rsidRPr="006E4C95">
          <w:rPr>
            <w:rStyle w:val="Hyperlink"/>
          </w:rPr>
          <w:t>https://github.com/sparks-baird/self-driving-lab-demo/blob/v0.7.3/notebooks/7.2.1-hivemq-openssl-certificate.ipynb</w:t>
        </w:r>
      </w:hyperlink>
      <w:r>
        <w:t xml:space="preserve">. Enter the server address (same as HIVEMQ_HOST), run the Google </w:t>
      </w:r>
      <w:proofErr w:type="spellStart"/>
      <w:r>
        <w:t>Colab</w:t>
      </w:r>
      <w:proofErr w:type="spellEnd"/>
      <w:r>
        <w:t xml:space="preserve"> cells,</w:t>
      </w:r>
      <w:r w:rsidRPr="00883BD9">
        <w:t xml:space="preserve"> </w:t>
      </w:r>
      <w:r>
        <w:t xml:space="preserve">and follow the </w:t>
      </w:r>
      <w:r>
        <w:lastRenderedPageBreak/>
        <w:t xml:space="preserve">instructions to download the </w:t>
      </w:r>
      <w:proofErr w:type="spellStart"/>
      <w:r>
        <w:t>hivemq</w:t>
      </w:r>
      <w:proofErr w:type="spellEnd"/>
      <w:r>
        <w:t>-com-</w:t>
      </w:r>
      <w:proofErr w:type="spellStart"/>
      <w:r>
        <w:t>chain.der</w:t>
      </w:r>
      <w:proofErr w:type="spellEnd"/>
      <w:r>
        <w:t xml:space="preserve"> file to the unzipped </w:t>
      </w:r>
      <w:proofErr w:type="spellStart"/>
      <w:r>
        <w:t>sdl_demo</w:t>
      </w:r>
      <w:proofErr w:type="spellEnd"/>
      <w:r>
        <w:t xml:space="preserve"> folder. This file is used to do secure authentication via </w:t>
      </w:r>
      <w:proofErr w:type="spellStart"/>
      <w:r>
        <w:t>HiveMQ</w:t>
      </w:r>
      <w:proofErr w:type="spellEnd"/>
      <w:r>
        <w:t>.</w:t>
      </w:r>
    </w:p>
    <w:p w14:paraId="048388C6" w14:textId="36B2082A"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While holding Ctrl (Windows) or </w:t>
      </w:r>
      <w:proofErr w:type="spellStart"/>
      <w:r w:rsidRPr="000B303D">
        <w:rPr>
          <w:rFonts w:asciiTheme="majorHAnsi" w:eastAsia="Arial" w:hAnsiTheme="majorHAnsi" w:cstheme="majorHAnsi"/>
          <w:sz w:val="22"/>
          <w:szCs w:val="22"/>
        </w:rPr>
        <w:t>Cmd</w:t>
      </w:r>
      <w:proofErr w:type="spellEnd"/>
      <w:r w:rsidRPr="000B303D">
        <w:rPr>
          <w:rFonts w:asciiTheme="majorHAnsi" w:eastAsia="Arial" w:hAnsiTheme="majorHAnsi" w:cstheme="majorHAnsi"/>
          <w:sz w:val="22"/>
          <w:szCs w:val="22"/>
        </w:rPr>
        <w:t xml:space="preserve"> (Mac), select "lib", "main.py", </w:t>
      </w:r>
      <w:r w:rsidR="00883BD9">
        <w:rPr>
          <w:rFonts w:asciiTheme="majorHAnsi" w:eastAsia="Arial" w:hAnsiTheme="majorHAnsi" w:cstheme="majorHAnsi"/>
          <w:sz w:val="22"/>
          <w:szCs w:val="22"/>
        </w:rPr>
        <w:t>“</w:t>
      </w:r>
      <w:proofErr w:type="spellStart"/>
      <w:r w:rsidR="00883BD9">
        <w:rPr>
          <w:rFonts w:asciiTheme="majorHAnsi" w:eastAsia="Arial" w:hAnsiTheme="majorHAnsi" w:cstheme="majorHAnsi"/>
          <w:sz w:val="22"/>
          <w:szCs w:val="22"/>
        </w:rPr>
        <w:t>hivemq</w:t>
      </w:r>
      <w:proofErr w:type="spellEnd"/>
      <w:r w:rsidR="00883BD9">
        <w:rPr>
          <w:rFonts w:asciiTheme="majorHAnsi" w:eastAsia="Arial" w:hAnsiTheme="majorHAnsi" w:cstheme="majorHAnsi"/>
          <w:sz w:val="22"/>
          <w:szCs w:val="22"/>
        </w:rPr>
        <w:t>-com-</w:t>
      </w:r>
      <w:proofErr w:type="spellStart"/>
      <w:r w:rsidR="00883BD9">
        <w:rPr>
          <w:rFonts w:asciiTheme="majorHAnsi" w:eastAsia="Arial" w:hAnsiTheme="majorHAnsi" w:cstheme="majorHAnsi"/>
          <w:sz w:val="22"/>
          <w:szCs w:val="22"/>
        </w:rPr>
        <w:t>chain.der</w:t>
      </w:r>
      <w:proofErr w:type="spellEnd"/>
      <w:r w:rsidR="00883BD9">
        <w:rPr>
          <w:rFonts w:asciiTheme="majorHAnsi" w:eastAsia="Arial" w:hAnsiTheme="majorHAnsi" w:cstheme="majorHAnsi"/>
          <w:sz w:val="22"/>
          <w:szCs w:val="22"/>
        </w:rPr>
        <w:t xml:space="preserve">”, </w:t>
      </w:r>
      <w:r w:rsidRPr="000B303D">
        <w:rPr>
          <w:rFonts w:asciiTheme="majorHAnsi" w:eastAsia="Arial" w:hAnsiTheme="majorHAnsi" w:cstheme="majorHAnsi"/>
          <w:sz w:val="22"/>
          <w:szCs w:val="22"/>
        </w:rPr>
        <w:t>and "secrets.py", right click in the gray region, and click "Upload to /"</w:t>
      </w:r>
      <w:ins w:id="450" w:author="Sterling Baird" w:date="2023-03-06T15:21:00Z">
        <w:r w:rsidR="004C4DEA">
          <w:rPr>
            <w:rFonts w:asciiTheme="majorHAnsi" w:eastAsia="Arial" w:hAnsiTheme="majorHAnsi" w:cstheme="majorHAnsi"/>
            <w:sz w:val="22"/>
            <w:szCs w:val="22"/>
          </w:rPr>
          <w:t xml:space="preserve">. This will upload the files from your computer </w:t>
        </w:r>
      </w:ins>
      <w:ins w:id="451" w:author="Sterling Baird" w:date="2023-03-06T15:22:00Z">
        <w:r w:rsidR="004C4DEA">
          <w:rPr>
            <w:rFonts w:asciiTheme="majorHAnsi" w:eastAsia="Arial" w:hAnsiTheme="majorHAnsi" w:cstheme="majorHAnsi"/>
            <w:sz w:val="22"/>
            <w:szCs w:val="22"/>
          </w:rPr>
          <w:t>to the Pico W microcontroller</w:t>
        </w:r>
        <w:r w:rsidR="004C4DEA">
          <w:rPr>
            <w:rFonts w:asciiTheme="majorHAnsi" w:eastAsia="Arial" w:hAnsiTheme="majorHAnsi" w:cstheme="majorHAnsi"/>
            <w:sz w:val="22"/>
            <w:szCs w:val="22"/>
          </w:rPr>
          <w:br/>
        </w:r>
      </w:ins>
      <w:del w:id="452" w:author="Sterling Baird" w:date="2023-03-06T20:52:00Z">
        <w:r w:rsidRPr="000B303D" w:rsidDel="00622B3D">
          <w:rPr>
            <w:rFonts w:asciiTheme="majorHAnsi" w:eastAsia="Arial" w:hAnsiTheme="majorHAnsi" w:cstheme="majorHAnsi"/>
            <w:noProof/>
            <w:sz w:val="22"/>
            <w:szCs w:val="22"/>
          </w:rPr>
          <w:drawing>
            <wp:inline distT="0" distB="0" distL="0" distR="0" wp14:anchorId="34BE66AF" wp14:editId="66EFF62B">
              <wp:extent cx="1787854" cy="2446020"/>
              <wp:effectExtent l="0" t="0" r="3175"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0879" cy="2450158"/>
                      </a:xfrm>
                      <a:prstGeom prst="rect">
                        <a:avLst/>
                      </a:prstGeom>
                      <a:noFill/>
                      <a:ln>
                        <a:noFill/>
                      </a:ln>
                    </pic:spPr>
                  </pic:pic>
                </a:graphicData>
              </a:graphic>
            </wp:inline>
          </w:drawing>
        </w:r>
      </w:del>
    </w:p>
    <w:p w14:paraId="5CF02D51" w14:textId="68A12181" w:rsidR="000B303D" w:rsidRPr="000B303D" w:rsidRDefault="00561319" w:rsidP="00931288">
      <w:pPr>
        <w:pStyle w:val="Caption"/>
      </w:pPr>
      <w:bookmarkStart w:id="453" w:name="_Ref122437316"/>
      <w:ins w:id="454" w:author="Sterling Baird" w:date="2023-03-20T10:15:00Z">
        <w:r>
          <w:rPr>
            <w:noProof/>
          </w:rPr>
          <w:drawing>
            <wp:inline distT="0" distB="0" distL="0" distR="0" wp14:anchorId="088F3107" wp14:editId="7D5F8675">
              <wp:extent cx="1911985" cy="1738868"/>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2"/>
                      <a:stretch>
                        <a:fillRect/>
                      </a:stretch>
                    </pic:blipFill>
                    <pic:spPr>
                      <a:xfrm>
                        <a:off x="0" y="0"/>
                        <a:ext cx="1921767" cy="1747764"/>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ins w:id="455" w:author="Sterling Baird" w:date="2023-03-06T17:49:00Z">
        <w:r w:rsidR="00092E0B">
          <w:rPr>
            <w:noProof/>
          </w:rPr>
          <w:t>19</w:t>
        </w:r>
      </w:ins>
      <w:del w:id="456" w:author="Sterling Baird" w:date="2023-03-06T17:48:00Z">
        <w:r w:rsidR="004868C3" w:rsidDel="00092E0B">
          <w:rPr>
            <w:noProof/>
          </w:rPr>
          <w:delText>12</w:delText>
        </w:r>
      </w:del>
      <w:r w:rsidR="00000000">
        <w:rPr>
          <w:noProof/>
        </w:rPr>
        <w:fldChar w:fldCharType="end"/>
      </w:r>
      <w:bookmarkEnd w:id="453"/>
      <w:r w:rsidR="000B303D" w:rsidRPr="000B303D">
        <w:rPr>
          <w:rFonts w:asciiTheme="majorHAnsi" w:eastAsia="Arial" w:hAnsiTheme="majorHAnsi" w:cstheme="majorHAnsi"/>
          <w:sz w:val="22"/>
          <w:szCs w:val="22"/>
        </w:rPr>
        <w:br/>
      </w:r>
    </w:p>
    <w:p w14:paraId="04D598E2" w14:textId="5B8EC440"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w:t>
      </w:r>
      <w:ins w:id="457" w:author="Sterling Baird" w:date="2023-03-06T15:22:00Z">
        <w:r w:rsidR="004C4DEA">
          <w:rPr>
            <w:rFonts w:asciiTheme="majorHAnsi" w:eastAsia="Arial" w:hAnsiTheme="majorHAnsi" w:cstheme="majorHAnsi"/>
            <w:sz w:val="22"/>
            <w:szCs w:val="22"/>
          </w:rPr>
          <w:t xml:space="preserve"> (i.e., run the code on the Pico W)</w:t>
        </w:r>
      </w:ins>
      <w:r w:rsidRPr="000B303D">
        <w:rPr>
          <w:rFonts w:asciiTheme="majorHAnsi" w:eastAsia="Arial" w:hAnsiTheme="majorHAnsi" w:cstheme="majorHAnsi"/>
          <w:sz w:val="22"/>
          <w:szCs w:val="22"/>
        </w:rPr>
        <w:t>, and note the PICO ID that prints to the command window ("prefix/</w:t>
      </w:r>
      <w:proofErr w:type="spellStart"/>
      <w:r w:rsidRPr="000B303D">
        <w:rPr>
          <w:rFonts w:asciiTheme="majorHAnsi" w:eastAsia="Arial" w:hAnsiTheme="majorHAnsi" w:cstheme="majorHAnsi"/>
          <w:sz w:val="22"/>
          <w:szCs w:val="22"/>
        </w:rPr>
        <w:t>picow</w:t>
      </w:r>
      <w:proofErr w:type="spellEnd"/>
      <w:r w:rsidRPr="000B303D">
        <w:rPr>
          <w:rFonts w:asciiTheme="majorHAnsi" w:eastAsia="Arial" w:hAnsiTheme="majorHAnsi" w:cstheme="majorHAnsi"/>
          <w:sz w:val="22"/>
          <w:szCs w:val="22"/>
        </w:rPr>
        <w:t>/&lt;PICO_ID&gt;/")</w:t>
      </w:r>
      <w:r w:rsidR="00D62638">
        <w:rPr>
          <w:rFonts w:asciiTheme="majorHAnsi" w:eastAsia="Arial" w:hAnsiTheme="majorHAnsi" w:cstheme="majorHAnsi"/>
          <w:sz w:val="22"/>
          <w:szCs w:val="22"/>
        </w:rPr>
        <w:t>. This will act as the “password” to control the demo.</w:t>
      </w:r>
      <w:del w:id="458" w:author="Sterling Baird" w:date="2023-03-06T20:52:00Z">
        <w:r w:rsidRPr="000B303D" w:rsidDel="00622B3D">
          <w:rPr>
            <w:rFonts w:asciiTheme="majorHAnsi" w:eastAsia="Arial" w:hAnsiTheme="majorHAnsi" w:cstheme="majorHAnsi"/>
            <w:noProof/>
            <w:sz w:val="22"/>
            <w:szCs w:val="22"/>
          </w:rPr>
          <w:drawing>
            <wp:inline distT="0" distB="0" distL="0" distR="0" wp14:anchorId="077619A0" wp14:editId="0F0BA205">
              <wp:extent cx="4792980" cy="2732262"/>
              <wp:effectExtent l="0" t="0" r="762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96842" cy="2734463"/>
                      </a:xfrm>
                      <a:prstGeom prst="rect">
                        <a:avLst/>
                      </a:prstGeom>
                      <a:noFill/>
                      <a:ln>
                        <a:noFill/>
                      </a:ln>
                    </pic:spPr>
                  </pic:pic>
                </a:graphicData>
              </a:graphic>
            </wp:inline>
          </w:drawing>
        </w:r>
      </w:del>
    </w:p>
    <w:p w14:paraId="05075B5D" w14:textId="73413272" w:rsidR="000B303D" w:rsidRPr="000B303D" w:rsidRDefault="00561319" w:rsidP="00931288">
      <w:pPr>
        <w:pStyle w:val="Caption"/>
        <w:rPr>
          <w:rFonts w:asciiTheme="majorHAnsi" w:eastAsia="Arial" w:hAnsiTheme="majorHAnsi" w:cstheme="majorHAnsi"/>
          <w:sz w:val="22"/>
          <w:szCs w:val="22"/>
        </w:rPr>
      </w:pPr>
      <w:bookmarkStart w:id="459" w:name="_Ref122437321"/>
      <w:ins w:id="460" w:author="Sterling Baird" w:date="2023-03-20T10:15:00Z">
        <w:r>
          <w:rPr>
            <w:noProof/>
          </w:rPr>
          <w:drawing>
            <wp:inline distT="0" distB="0" distL="0" distR="0" wp14:anchorId="27392CF6" wp14:editId="3615047F">
              <wp:extent cx="3865880" cy="1746918"/>
              <wp:effectExtent l="0" t="0" r="1270" b="571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64"/>
                      <a:stretch>
                        <a:fillRect/>
                      </a:stretch>
                    </pic:blipFill>
                    <pic:spPr>
                      <a:xfrm>
                        <a:off x="0" y="0"/>
                        <a:ext cx="3874515" cy="1750820"/>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ins w:id="461" w:author="Sterling Baird" w:date="2023-03-06T17:49:00Z">
        <w:r w:rsidR="00092E0B">
          <w:rPr>
            <w:noProof/>
          </w:rPr>
          <w:t>20</w:t>
        </w:r>
      </w:ins>
      <w:del w:id="462" w:author="Sterling Baird" w:date="2023-03-06T17:48:00Z">
        <w:r w:rsidR="004868C3" w:rsidDel="00092E0B">
          <w:rPr>
            <w:noProof/>
          </w:rPr>
          <w:delText>13</w:delText>
        </w:r>
      </w:del>
      <w:r w:rsidR="00000000">
        <w:rPr>
          <w:noProof/>
        </w:rPr>
        <w:fldChar w:fldCharType="end"/>
      </w:r>
      <w:bookmarkEnd w:id="459"/>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000000" w:rsidP="000942DF">
      <w:pPr>
        <w:numPr>
          <w:ilvl w:val="0"/>
          <w:numId w:val="45"/>
        </w:numPr>
        <w:tabs>
          <w:tab w:val="clear" w:pos="720"/>
        </w:tabs>
      </w:pPr>
      <w:hyperlink r:id="rId65" w:history="1">
        <w:r w:rsidR="000B303D" w:rsidRPr="000B303D">
          <w:rPr>
            <w:rStyle w:val="Hyperlink"/>
          </w:rPr>
          <w:t xml:space="preserve">Open notebooks/4.2-paho-mqtt-colab-sdl-demo-test.ipynb in Google </w:t>
        </w:r>
        <w:proofErr w:type="spellStart"/>
        <w:r w:rsidR="000B303D" w:rsidRPr="000B303D">
          <w:rPr>
            <w:rStyle w:val="Hyperlink"/>
          </w:rPr>
          <w:t>Colab</w:t>
        </w:r>
        <w:proofErr w:type="spellEnd"/>
      </w:hyperlink>
    </w:p>
    <w:p w14:paraId="3D33F273" w14:textId="09AD062F" w:rsidR="00931288" w:rsidRDefault="000B303D" w:rsidP="000942DF">
      <w:pPr>
        <w:keepNext/>
        <w:numPr>
          <w:ilvl w:val="0"/>
          <w:numId w:val="45"/>
        </w:numPr>
        <w:tabs>
          <w:tab w:val="clear" w:pos="720"/>
          <w:tab w:val="num" w:pos="360"/>
        </w:tabs>
      </w:pPr>
      <w:r w:rsidRPr="000B303D">
        <w:lastRenderedPageBreak/>
        <w:t>Scroll to the first code cell and click the play button to install the self-driving-lab-demo Python package</w:t>
      </w:r>
      <w:r w:rsidR="003837CD">
        <w:br/>
      </w:r>
      <w:del w:id="463" w:author="Sterling Baird" w:date="2023-03-06T20:52:00Z">
        <w:r w:rsidRPr="000B303D" w:rsidDel="00622B3D">
          <w:rPr>
            <w:noProof/>
          </w:rPr>
          <w:drawing>
            <wp:inline distT="0" distB="0" distL="0" distR="0" wp14:anchorId="1EAD1226" wp14:editId="4DD2F205">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del>
    </w:p>
    <w:p w14:paraId="0CE8FA4D" w14:textId="776968D4" w:rsidR="00931288" w:rsidRDefault="00561319" w:rsidP="00931288">
      <w:pPr>
        <w:pStyle w:val="Caption"/>
      </w:pPr>
      <w:bookmarkStart w:id="464" w:name="_Ref122437325"/>
      <w:ins w:id="465" w:author="Sterling Baird" w:date="2023-03-20T10:15:00Z">
        <w:r>
          <w:rPr>
            <w:noProof/>
          </w:rPr>
          <w:drawing>
            <wp:inline distT="0" distB="0" distL="0" distR="0" wp14:anchorId="21E776E4" wp14:editId="5A38D76A">
              <wp:extent cx="2517766" cy="97389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7"/>
                      <a:stretch>
                        <a:fillRect/>
                      </a:stretch>
                    </pic:blipFill>
                    <pic:spPr>
                      <a:xfrm>
                        <a:off x="0" y="0"/>
                        <a:ext cx="2531782" cy="979316"/>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ins w:id="466" w:author="Sterling Baird" w:date="2023-03-06T17:49:00Z">
        <w:r w:rsidR="00092E0B">
          <w:rPr>
            <w:noProof/>
          </w:rPr>
          <w:t>21</w:t>
        </w:r>
      </w:ins>
      <w:del w:id="467" w:author="Sterling Baird" w:date="2023-03-06T17:48:00Z">
        <w:r w:rsidR="004868C3" w:rsidDel="00092E0B">
          <w:rPr>
            <w:noProof/>
          </w:rPr>
          <w:delText>14</w:delText>
        </w:r>
      </w:del>
      <w:r w:rsidR="00000000">
        <w:rPr>
          <w:noProof/>
        </w:rPr>
        <w:fldChar w:fldCharType="end"/>
      </w:r>
      <w:bookmarkEnd w:id="464"/>
    </w:p>
    <w:p w14:paraId="21B213E1" w14:textId="67E74170" w:rsidR="000B303D" w:rsidRPr="000B303D" w:rsidRDefault="000B303D" w:rsidP="00931288">
      <w:r w:rsidRPr="000B303D">
        <w:rPr>
          <w:noProof/>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5CDB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13D4BBC5" w:rsidR="00931288" w:rsidRDefault="000B303D" w:rsidP="000942DF">
      <w:pPr>
        <w:keepNext/>
        <w:numPr>
          <w:ilvl w:val="0"/>
          <w:numId w:val="45"/>
        </w:numPr>
        <w:tabs>
          <w:tab w:val="clear" w:pos="720"/>
          <w:tab w:val="num" w:pos="360"/>
        </w:tabs>
      </w:pPr>
      <w:r w:rsidRPr="000B303D">
        <w:t>Copy the PICO ID from the Thonny editor and paste it in place of "test" (without quotes)</w:t>
      </w:r>
      <w:r w:rsidR="00B17826">
        <w:t>. The following is an example image of the output; the actual output to the command window may vary in future releases.</w:t>
      </w:r>
      <w:del w:id="468" w:author="Sterling Baird" w:date="2023-03-06T20:52:00Z">
        <w:r w:rsidRPr="000B303D" w:rsidDel="00622B3D">
          <w:rPr>
            <w:noProof/>
          </w:rPr>
          <w:drawing>
            <wp:inline distT="0" distB="0" distL="0" distR="0" wp14:anchorId="79BA233E" wp14:editId="63342E56">
              <wp:extent cx="4869180" cy="1639035"/>
              <wp:effectExtent l="0" t="0" r="7620" b="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0752" cy="1642930"/>
                      </a:xfrm>
                      <a:prstGeom prst="rect">
                        <a:avLst/>
                      </a:prstGeom>
                      <a:noFill/>
                      <a:ln>
                        <a:noFill/>
                      </a:ln>
                    </pic:spPr>
                  </pic:pic>
                </a:graphicData>
              </a:graphic>
            </wp:inline>
          </w:drawing>
        </w:r>
      </w:del>
    </w:p>
    <w:p w14:paraId="5C93FE03" w14:textId="7C80B3FF" w:rsidR="00931288" w:rsidRDefault="00561319" w:rsidP="00931288">
      <w:pPr>
        <w:pStyle w:val="Caption"/>
      </w:pPr>
      <w:bookmarkStart w:id="469" w:name="_Ref122437328"/>
      <w:ins w:id="470" w:author="Sterling Baird" w:date="2023-03-20T10:16:00Z">
        <w:r>
          <w:rPr>
            <w:noProof/>
          </w:rPr>
          <w:drawing>
            <wp:inline distT="0" distB="0" distL="0" distR="0" wp14:anchorId="70863A51" wp14:editId="7C3B9FE7">
              <wp:extent cx="3759200" cy="1268689"/>
              <wp:effectExtent l="0" t="0" r="0" b="825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69"/>
                      <a:stretch>
                        <a:fillRect/>
                      </a:stretch>
                    </pic:blipFill>
                    <pic:spPr>
                      <a:xfrm>
                        <a:off x="0" y="0"/>
                        <a:ext cx="3771663" cy="1272895"/>
                      </a:xfrm>
                      <a:prstGeom prst="rect">
                        <a:avLst/>
                      </a:prstGeom>
                    </pic:spPr>
                  </pic:pic>
                </a:graphicData>
              </a:graphic>
            </wp:inline>
          </w:drawing>
        </w:r>
      </w:ins>
      <w:ins w:id="471" w:author="Sterling Baird" w:date="2023-03-20T10:15:00Z">
        <w:r>
          <w:br/>
        </w:r>
      </w:ins>
      <w:r w:rsidR="00931288">
        <w:t xml:space="preserve">Figure </w:t>
      </w:r>
      <w:r w:rsidR="00000000">
        <w:fldChar w:fldCharType="begin"/>
      </w:r>
      <w:r w:rsidR="00000000">
        <w:instrText xml:space="preserve"> SEQ Figure \* ARABIC </w:instrText>
      </w:r>
      <w:r w:rsidR="00000000">
        <w:fldChar w:fldCharType="separate"/>
      </w:r>
      <w:ins w:id="472" w:author="Sterling Baird" w:date="2023-03-06T17:49:00Z">
        <w:r w:rsidR="00092E0B">
          <w:rPr>
            <w:noProof/>
          </w:rPr>
          <w:t>22</w:t>
        </w:r>
      </w:ins>
      <w:del w:id="473" w:author="Sterling Baird" w:date="2023-03-06T17:48:00Z">
        <w:r w:rsidR="004868C3" w:rsidDel="00092E0B">
          <w:rPr>
            <w:noProof/>
          </w:rPr>
          <w:delText>15</w:delText>
        </w:r>
      </w:del>
      <w:r w:rsidR="00000000">
        <w:rPr>
          <w:noProof/>
        </w:rPr>
        <w:fldChar w:fldCharType="end"/>
      </w:r>
      <w:bookmarkEnd w:id="469"/>
    </w:p>
    <w:p w14:paraId="7EF0416D" w14:textId="37F25B18" w:rsidR="00931288" w:rsidRDefault="000B303D" w:rsidP="00B52369">
      <w:pPr>
        <w:keepNext/>
        <w:ind w:left="720"/>
      </w:pPr>
      <w:del w:id="474" w:author="Sterling Baird" w:date="2023-03-06T20:52:00Z">
        <w:r w:rsidRPr="000B303D" w:rsidDel="00622B3D">
          <w:rPr>
            <w:noProof/>
          </w:rPr>
          <w:drawing>
            <wp:inline distT="0" distB="0" distL="0" distR="0" wp14:anchorId="74E6F9A1" wp14:editId="679D871A">
              <wp:extent cx="4983480" cy="978820"/>
              <wp:effectExtent l="0" t="0" r="7620" b="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2494" cy="980591"/>
                      </a:xfrm>
                      <a:prstGeom prst="rect">
                        <a:avLst/>
                      </a:prstGeom>
                      <a:noFill/>
                      <a:ln>
                        <a:noFill/>
                      </a:ln>
                    </pic:spPr>
                  </pic:pic>
                </a:graphicData>
              </a:graphic>
            </wp:inline>
          </w:drawing>
        </w:r>
      </w:del>
    </w:p>
    <w:p w14:paraId="620B00E2" w14:textId="358350FD" w:rsidR="00931288" w:rsidRDefault="00561319" w:rsidP="00931288">
      <w:pPr>
        <w:pStyle w:val="Caption"/>
      </w:pPr>
      <w:bookmarkStart w:id="475" w:name="_Ref122437330"/>
      <w:ins w:id="476" w:author="Sterling Baird" w:date="2023-03-20T10:16:00Z">
        <w:r>
          <w:rPr>
            <w:noProof/>
          </w:rPr>
          <w:drawing>
            <wp:inline distT="0" distB="0" distL="0" distR="0" wp14:anchorId="09C6BCAD" wp14:editId="27B148E1">
              <wp:extent cx="5725160" cy="1122617"/>
              <wp:effectExtent l="0" t="0" r="0" b="190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71"/>
                      <a:stretch>
                        <a:fillRect/>
                      </a:stretch>
                    </pic:blipFill>
                    <pic:spPr>
                      <a:xfrm>
                        <a:off x="0" y="0"/>
                        <a:ext cx="5816055" cy="1140440"/>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ins w:id="477" w:author="Sterling Baird" w:date="2023-03-06T17:49:00Z">
        <w:r w:rsidR="00092E0B">
          <w:rPr>
            <w:noProof/>
          </w:rPr>
          <w:t>23</w:t>
        </w:r>
      </w:ins>
      <w:del w:id="478" w:author="Sterling Baird" w:date="2023-03-06T17:48:00Z">
        <w:r w:rsidR="004868C3" w:rsidDel="00092E0B">
          <w:rPr>
            <w:noProof/>
          </w:rPr>
          <w:delText>16</w:delText>
        </w:r>
      </w:del>
      <w:r w:rsidR="00000000">
        <w:rPr>
          <w:noProof/>
        </w:rPr>
        <w:fldChar w:fldCharType="end"/>
      </w:r>
      <w:bookmarkEnd w:id="475"/>
    </w:p>
    <w:p w14:paraId="7A49C707" w14:textId="77777777" w:rsidR="000B303D" w:rsidRPr="000B303D" w:rsidRDefault="000B303D" w:rsidP="000942DF">
      <w:pPr>
        <w:numPr>
          <w:ilvl w:val="0"/>
          <w:numId w:val="45"/>
        </w:numPr>
        <w:tabs>
          <w:tab w:val="clear" w:pos="720"/>
          <w:tab w:val="num" w:pos="360"/>
        </w:tabs>
      </w:pPr>
      <w:r w:rsidRPr="000B303D">
        <w:t xml:space="preserve">Run the remaining code </w:t>
      </w:r>
      <w:proofErr w:type="gramStart"/>
      <w:r w:rsidRPr="000B303D">
        <w:t>cells</w:t>
      </w:r>
      <w:proofErr w:type="gramEnd"/>
    </w:p>
    <w:p w14:paraId="7B65454F" w14:textId="77777777" w:rsidR="000B303D" w:rsidRPr="000B303D" w:rsidRDefault="000B303D" w:rsidP="000942DF">
      <w:pPr>
        <w:pStyle w:val="ListParagraph"/>
        <w:numPr>
          <w:ilvl w:val="2"/>
          <w:numId w:val="46"/>
        </w:numPr>
      </w:pPr>
      <w:r w:rsidRPr="000B303D">
        <w:t xml:space="preserve">Instantiate a </w:t>
      </w:r>
      <w:proofErr w:type="spellStart"/>
      <w:r w:rsidRPr="000B303D">
        <w:t>SelfDrivingLabDemo</w:t>
      </w:r>
      <w:proofErr w:type="spellEnd"/>
      <w:r w:rsidRPr="000B303D">
        <w:t xml:space="preserve"> </w:t>
      </w:r>
      <w:proofErr w:type="gramStart"/>
      <w:r w:rsidRPr="000B303D">
        <w:t>class</w:t>
      </w:r>
      <w:proofErr w:type="gramEnd"/>
    </w:p>
    <w:p w14:paraId="7720EBF2" w14:textId="77777777" w:rsidR="000B303D" w:rsidRPr="000B303D" w:rsidRDefault="000B303D" w:rsidP="000942DF">
      <w:pPr>
        <w:pStyle w:val="ListParagraph"/>
        <w:numPr>
          <w:ilvl w:val="2"/>
          <w:numId w:val="46"/>
        </w:numPr>
      </w:pPr>
      <w:r w:rsidRPr="000B303D">
        <w:t xml:space="preserve">Perform optimizations for grid search, random search, and Bayesian </w:t>
      </w:r>
      <w:proofErr w:type="gramStart"/>
      <w:r w:rsidRPr="000B303D">
        <w:t>optimization</w:t>
      </w:r>
      <w:proofErr w:type="gramEnd"/>
    </w:p>
    <w:p w14:paraId="6B6DDBC6" w14:textId="77777777" w:rsidR="000B6F03" w:rsidRPr="000B6F03" w:rsidRDefault="000B6F03" w:rsidP="000B6F03">
      <w:bookmarkStart w:id="479"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proofErr w:type="gramStart"/>
      <w:r w:rsidR="003E0EC4">
        <w:rPr>
          <w:rFonts w:cstheme="majorHAnsi"/>
          <w:color w:val="4F81BD" w:themeColor="accent1"/>
        </w:rPr>
        <w:t>outcomes</w:t>
      </w:r>
      <w:proofErr w:type="gramEnd"/>
    </w:p>
    <w:p w14:paraId="4CA7E116" w14:textId="77777777" w:rsidR="00633AC0" w:rsidRPr="0026509E" w:rsidRDefault="00633AC0">
      <w:pPr>
        <w:rPr>
          <w:rFonts w:asciiTheme="majorHAnsi" w:hAnsiTheme="majorHAnsi" w:cstheme="majorHAnsi"/>
          <w:sz w:val="20"/>
          <w:szCs w:val="20"/>
        </w:rPr>
      </w:pPr>
    </w:p>
    <w:p w14:paraId="452780DF" w14:textId="26F11D42"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0672C870"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R</w:t>
      </w:r>
      <w:r w:rsidR="00937288" w:rsidRPr="00000D36">
        <w:rPr>
          <w:rFonts w:asciiTheme="majorHAnsi" w:hAnsiTheme="majorHAnsi" w:cstheme="majorHAnsi"/>
          <w:iCs/>
          <w:sz w:val="22"/>
          <w:szCs w:val="22"/>
        </w:rPr>
        <w:t>un the first “autonomous drive”</w:t>
      </w:r>
      <w:r w:rsidR="00000D36">
        <w:rPr>
          <w:rFonts w:asciiTheme="majorHAnsi" w:hAnsiTheme="majorHAnsi" w:cstheme="majorHAnsi"/>
          <w:iCs/>
          <w:sz w:val="22"/>
          <w:szCs w:val="22"/>
        </w:rPr>
        <w:t xml:space="preserve"> given in an example interactive </w:t>
      </w:r>
      <w:proofErr w:type="gramStart"/>
      <w:r w:rsidR="00000D36">
        <w:rPr>
          <w:rFonts w:asciiTheme="majorHAnsi" w:hAnsiTheme="majorHAnsi" w:cstheme="majorHAnsi"/>
          <w:iCs/>
          <w:sz w:val="22"/>
          <w:szCs w:val="22"/>
        </w:rPr>
        <w:t>notebook</w:t>
      </w:r>
      <w:proofErr w:type="gramEnd"/>
    </w:p>
    <w:p w14:paraId="6A892BAF" w14:textId="584C0FB5"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E</w:t>
      </w:r>
      <w:r w:rsidR="00000D36">
        <w:rPr>
          <w:rFonts w:asciiTheme="majorHAnsi" w:hAnsiTheme="majorHAnsi" w:cstheme="majorHAnsi"/>
          <w:iCs/>
          <w:sz w:val="22"/>
          <w:szCs w:val="22"/>
        </w:rPr>
        <w:t xml:space="preserve">xplore </w:t>
      </w:r>
      <w:hyperlink r:id="rId72" w:history="1">
        <w:r w:rsidR="00000D36"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lastRenderedPageBreak/>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17C157ED" w:rsidR="004868C3" w:rsidRDefault="004868C3" w:rsidP="004868C3">
      <w:pPr>
        <w:keepNext/>
      </w:pPr>
      <w:del w:id="480" w:author="Sterling Baird" w:date="2023-03-06T20:52:00Z">
        <w:r w:rsidDel="00622B3D">
          <w:rPr>
            <w:noProof/>
          </w:rPr>
          <w:drawing>
            <wp:inline distT="0" distB="0" distL="0" distR="0" wp14:anchorId="26252A9A" wp14:editId="6F56F09E">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73"/>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del>
    </w:p>
    <w:p w14:paraId="6F3441B7" w14:textId="3D00927A" w:rsidR="004868C3" w:rsidRDefault="00561319" w:rsidP="004868C3">
      <w:pPr>
        <w:pStyle w:val="Caption"/>
      </w:pPr>
      <w:bookmarkStart w:id="481" w:name="_Ref121149313"/>
      <w:ins w:id="482" w:author="Sterling Baird" w:date="2023-03-20T10:16:00Z">
        <w:r>
          <w:rPr>
            <w:noProof/>
          </w:rPr>
          <w:drawing>
            <wp:inline distT="0" distB="0" distL="0" distR="0" wp14:anchorId="5A0030CE" wp14:editId="68833313">
              <wp:extent cx="4572000" cy="273250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74"/>
                      <a:stretch>
                        <a:fillRect/>
                      </a:stretch>
                    </pic:blipFill>
                    <pic:spPr>
                      <a:xfrm>
                        <a:off x="0" y="0"/>
                        <a:ext cx="4572000" cy="2732500"/>
                      </a:xfrm>
                      <a:prstGeom prst="rect">
                        <a:avLst/>
                      </a:prstGeom>
                    </pic:spPr>
                  </pic:pic>
                </a:graphicData>
              </a:graphic>
            </wp:inline>
          </w:drawing>
        </w:r>
        <w:r>
          <w:br/>
        </w:r>
      </w:ins>
      <w:r w:rsidR="004868C3">
        <w:t xml:space="preserve">Figure </w:t>
      </w:r>
      <w:r w:rsidR="00000000">
        <w:fldChar w:fldCharType="begin"/>
      </w:r>
      <w:r w:rsidR="00000000">
        <w:instrText xml:space="preserve"> SEQ Figure \* ARABIC</w:instrText>
      </w:r>
      <w:r w:rsidR="00000000">
        <w:instrText xml:space="preserve"> </w:instrText>
      </w:r>
      <w:r w:rsidR="00000000">
        <w:fldChar w:fldCharType="separate"/>
      </w:r>
      <w:ins w:id="483" w:author="Sterling Baird" w:date="2023-03-06T17:49:00Z">
        <w:r w:rsidR="00092E0B">
          <w:rPr>
            <w:noProof/>
          </w:rPr>
          <w:t>24</w:t>
        </w:r>
      </w:ins>
      <w:del w:id="484" w:author="Sterling Baird" w:date="2023-03-06T17:48:00Z">
        <w:r w:rsidR="004868C3" w:rsidDel="00092E0B">
          <w:rPr>
            <w:noProof/>
          </w:rPr>
          <w:delText>17</w:delText>
        </w:r>
      </w:del>
      <w:r w:rsidR="00000000">
        <w:rPr>
          <w:noProof/>
        </w:rPr>
        <w:fldChar w:fldCharType="end"/>
      </w:r>
      <w:bookmarkEnd w:id="481"/>
    </w:p>
    <w:p w14:paraId="08D4FB53" w14:textId="562BAF57" w:rsidR="00931288" w:rsidRDefault="00937288" w:rsidP="00931288">
      <w:pPr>
        <w:keepNext/>
      </w:pPr>
      <w:del w:id="485" w:author="Sterling Baird" w:date="2023-03-06T20:52:00Z">
        <w:r w:rsidRPr="000B303D" w:rsidDel="00622B3D">
          <w:rPr>
            <w:noProof/>
          </w:rPr>
          <w:lastRenderedPageBreak/>
          <w:drawing>
            <wp:inline distT="0" distB="0" distL="0" distR="0" wp14:anchorId="20D9EA0C" wp14:editId="64F2874D">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64E505" w14:textId="4BF38E67" w:rsidR="00937288" w:rsidRPr="00937288" w:rsidRDefault="00561319" w:rsidP="00931288">
      <w:pPr>
        <w:pStyle w:val="Caption"/>
        <w:rPr>
          <w:rFonts w:asciiTheme="majorHAnsi" w:hAnsiTheme="majorHAnsi" w:cstheme="majorHAnsi"/>
          <w:sz w:val="22"/>
          <w:szCs w:val="22"/>
        </w:rPr>
      </w:pPr>
      <w:bookmarkStart w:id="486" w:name="_Ref121149381"/>
      <w:ins w:id="487" w:author="Sterling Baird" w:date="2023-03-20T10:16:00Z">
        <w:r>
          <w:rPr>
            <w:noProof/>
          </w:rPr>
          <w:drawing>
            <wp:inline distT="0" distB="0" distL="0" distR="0" wp14:anchorId="59AADC69" wp14:editId="0FE34D86">
              <wp:extent cx="4572000" cy="330400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76"/>
                      <a:stretch>
                        <a:fillRect/>
                      </a:stretch>
                    </pic:blipFill>
                    <pic:spPr>
                      <a:xfrm>
                        <a:off x="0" y="0"/>
                        <a:ext cx="4572000" cy="3304000"/>
                      </a:xfrm>
                      <a:prstGeom prst="rect">
                        <a:avLst/>
                      </a:prstGeom>
                    </pic:spPr>
                  </pic:pic>
                </a:graphicData>
              </a:graphic>
            </wp:inline>
          </w:drawing>
        </w:r>
        <w:r>
          <w:br/>
        </w:r>
      </w:ins>
      <w:r w:rsidR="00931288">
        <w:t xml:space="preserve">Figure </w:t>
      </w:r>
      <w:r w:rsidR="00000000">
        <w:fldChar w:fldCharType="begin"/>
      </w:r>
      <w:r w:rsidR="00000000">
        <w:instrText xml:space="preserve"> SEQ Figure \* ARABIC </w:instrText>
      </w:r>
      <w:r w:rsidR="00000000">
        <w:fldChar w:fldCharType="separate"/>
      </w:r>
      <w:ins w:id="488" w:author="Sterling Baird" w:date="2023-03-06T17:49:00Z">
        <w:r w:rsidR="00092E0B">
          <w:rPr>
            <w:noProof/>
          </w:rPr>
          <w:t>25</w:t>
        </w:r>
      </w:ins>
      <w:del w:id="489" w:author="Sterling Baird" w:date="2023-03-06T17:48:00Z">
        <w:r w:rsidR="004868C3" w:rsidDel="00092E0B">
          <w:rPr>
            <w:noProof/>
          </w:rPr>
          <w:delText>18</w:delText>
        </w:r>
      </w:del>
      <w:r w:rsidR="00000000">
        <w:rPr>
          <w:noProof/>
        </w:rPr>
        <w:fldChar w:fldCharType="end"/>
      </w:r>
      <w:bookmarkEnd w:id="486"/>
    </w:p>
    <w:p w14:paraId="1A74F966" w14:textId="4A3BF84C" w:rsidR="00731EC6" w:rsidRDefault="00793378" w:rsidP="00731EC6">
      <w:pPr>
        <w:pStyle w:val="Heading1"/>
        <w:spacing w:before="0"/>
      </w:pPr>
      <w:del w:id="490" w:author="Sterling Baird" w:date="2023-03-06T20:52:00Z">
        <w:r w:rsidDel="00622B3D">
          <w:rPr>
            <w:noProof/>
          </w:rPr>
          <w:drawing>
            <wp:inline distT="0" distB="0" distL="0" distR="0" wp14:anchorId="4E55A0F6" wp14:editId="79B162A0">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04320FA2" w14:textId="4DA789C5" w:rsidR="00C53B9B" w:rsidRDefault="00561319" w:rsidP="00731EC6">
      <w:pPr>
        <w:pStyle w:val="Caption"/>
        <w:rPr>
          <w:rFonts w:cstheme="majorHAnsi"/>
          <w:color w:val="4F81BD" w:themeColor="accent1"/>
        </w:rPr>
      </w:pPr>
      <w:bookmarkStart w:id="491" w:name="_Ref121149420"/>
      <w:ins w:id="492" w:author="Sterling Baird" w:date="2023-03-20T10:16:00Z">
        <w:r>
          <w:rPr>
            <w:noProof/>
          </w:rPr>
          <w:drawing>
            <wp:inline distT="0" distB="0" distL="0" distR="0" wp14:anchorId="2F5D3351" wp14:editId="2465DEDF">
              <wp:extent cx="4572000" cy="29605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78"/>
                      <a:stretch>
                        <a:fillRect/>
                      </a:stretch>
                    </pic:blipFill>
                    <pic:spPr>
                      <a:xfrm>
                        <a:off x="0" y="0"/>
                        <a:ext cx="4572000" cy="2960500"/>
                      </a:xfrm>
                      <a:prstGeom prst="rect">
                        <a:avLst/>
                      </a:prstGeom>
                    </pic:spPr>
                  </pic:pic>
                </a:graphicData>
              </a:graphic>
            </wp:inline>
          </w:drawing>
        </w:r>
        <w:r>
          <w:br/>
        </w:r>
      </w:ins>
      <w:r w:rsidR="00731EC6">
        <w:t xml:space="preserve">Figure </w:t>
      </w:r>
      <w:r w:rsidR="00000000">
        <w:fldChar w:fldCharType="begin"/>
      </w:r>
      <w:r w:rsidR="00000000">
        <w:instrText xml:space="preserve"> SEQ Figure \* ARABIC </w:instrText>
      </w:r>
      <w:r w:rsidR="00000000">
        <w:fldChar w:fldCharType="separate"/>
      </w:r>
      <w:ins w:id="493" w:author="Sterling Baird" w:date="2023-03-06T17:49:00Z">
        <w:r w:rsidR="00092E0B">
          <w:rPr>
            <w:noProof/>
          </w:rPr>
          <w:t>26</w:t>
        </w:r>
      </w:ins>
      <w:del w:id="494" w:author="Sterling Baird" w:date="2023-03-06T17:48:00Z">
        <w:r w:rsidR="004868C3" w:rsidDel="00092E0B">
          <w:rPr>
            <w:noProof/>
          </w:rPr>
          <w:delText>19</w:delText>
        </w:r>
      </w:del>
      <w:r w:rsidR="00000000">
        <w:rPr>
          <w:noProof/>
        </w:rPr>
        <w:fldChar w:fldCharType="end"/>
      </w:r>
      <w:bookmarkEnd w:id="491"/>
    </w:p>
    <w:p w14:paraId="5CAAE5E3" w14:textId="23420FE8" w:rsidR="00793378" w:rsidDel="00561319" w:rsidRDefault="00793378" w:rsidP="00793378">
      <w:pPr>
        <w:rPr>
          <w:del w:id="495" w:author="Sterling Baird" w:date="2023-03-20T10:16:00Z"/>
        </w:rPr>
      </w:pPr>
    </w:p>
    <w:p w14:paraId="3868F3F9" w14:textId="3224F2F2" w:rsidR="00793378" w:rsidDel="00561319" w:rsidRDefault="00793378" w:rsidP="00793378">
      <w:pPr>
        <w:rPr>
          <w:del w:id="496" w:author="Sterling Baird" w:date="2023-03-20T10:16:00Z"/>
        </w:rPr>
      </w:pPr>
    </w:p>
    <w:p w14:paraId="291AED20" w14:textId="2ACA9FB7" w:rsidR="00731EC6" w:rsidRDefault="00793378" w:rsidP="00731EC6">
      <w:pPr>
        <w:keepNext/>
      </w:pPr>
      <w:del w:id="497" w:author="Sterling Baird" w:date="2023-03-06T20:52:00Z">
        <w:r w:rsidRPr="00793378" w:rsidDel="00622B3D">
          <w:rPr>
            <w:noProof/>
          </w:rPr>
          <w:drawing>
            <wp:inline distT="0" distB="0" distL="0" distR="0" wp14:anchorId="1C163B62" wp14:editId="3A5E02F4">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79"/>
                      <a:stretch>
                        <a:fillRect/>
                      </a:stretch>
                    </pic:blipFill>
                    <pic:spPr>
                      <a:xfrm>
                        <a:off x="0" y="0"/>
                        <a:ext cx="4706568" cy="3290067"/>
                      </a:xfrm>
                      <a:prstGeom prst="rect">
                        <a:avLst/>
                      </a:prstGeom>
                    </pic:spPr>
                  </pic:pic>
                </a:graphicData>
              </a:graphic>
            </wp:inline>
          </w:drawing>
        </w:r>
      </w:del>
    </w:p>
    <w:p w14:paraId="0218F9C0" w14:textId="475BF8A3" w:rsidR="00793378" w:rsidDel="00561319" w:rsidRDefault="00561319" w:rsidP="00731EC6">
      <w:pPr>
        <w:pStyle w:val="Caption"/>
        <w:rPr>
          <w:del w:id="498" w:author="Sterling Baird" w:date="2023-03-20T10:17:00Z"/>
        </w:rPr>
      </w:pPr>
      <w:bookmarkStart w:id="499" w:name="_Ref121149425"/>
      <w:ins w:id="500" w:author="Sterling Baird" w:date="2023-03-20T10:17:00Z">
        <w:r>
          <w:rPr>
            <w:noProof/>
          </w:rPr>
          <w:drawing>
            <wp:inline distT="0" distB="0" distL="0" distR="0" wp14:anchorId="2E5E6234" wp14:editId="3FB05D8F">
              <wp:extent cx="4572000" cy="3194500"/>
              <wp:effectExtent l="0" t="0" r="0" b="635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80"/>
                      <a:stretch>
                        <a:fillRect/>
                      </a:stretch>
                    </pic:blipFill>
                    <pic:spPr>
                      <a:xfrm>
                        <a:off x="0" y="0"/>
                        <a:ext cx="4572000" cy="3194500"/>
                      </a:xfrm>
                      <a:prstGeom prst="rect">
                        <a:avLst/>
                      </a:prstGeom>
                    </pic:spPr>
                  </pic:pic>
                </a:graphicData>
              </a:graphic>
            </wp:inline>
          </w:drawing>
        </w:r>
      </w:ins>
      <w:ins w:id="501" w:author="Sterling Baird" w:date="2023-03-20T10:16:00Z">
        <w:r>
          <w:br/>
        </w:r>
      </w:ins>
      <w:r w:rsidR="00731EC6">
        <w:t xml:space="preserve">Figure </w:t>
      </w:r>
      <w:r w:rsidR="00000000">
        <w:fldChar w:fldCharType="begin"/>
      </w:r>
      <w:r w:rsidR="00000000">
        <w:instrText xml:space="preserve"> SEQ Figure \* ARABIC </w:instrText>
      </w:r>
      <w:r w:rsidR="00000000">
        <w:fldChar w:fldCharType="separate"/>
      </w:r>
      <w:ins w:id="502" w:author="Sterling Baird" w:date="2023-03-06T17:49:00Z">
        <w:r w:rsidR="00092E0B">
          <w:rPr>
            <w:noProof/>
          </w:rPr>
          <w:t>27</w:t>
        </w:r>
      </w:ins>
      <w:del w:id="503" w:author="Sterling Baird" w:date="2023-03-06T17:48:00Z">
        <w:r w:rsidR="004868C3" w:rsidDel="00092E0B">
          <w:rPr>
            <w:noProof/>
          </w:rPr>
          <w:delText>20</w:delText>
        </w:r>
      </w:del>
      <w:r w:rsidR="00000000">
        <w:rPr>
          <w:noProof/>
        </w:rPr>
        <w:fldChar w:fldCharType="end"/>
      </w:r>
      <w:bookmarkEnd w:id="499"/>
    </w:p>
    <w:p w14:paraId="6727D487" w14:textId="5E9D74DE" w:rsidR="00793378" w:rsidDel="00561319" w:rsidRDefault="00793378" w:rsidP="00793378">
      <w:pPr>
        <w:rPr>
          <w:del w:id="504" w:author="Sterling Baird" w:date="2023-03-20T10:17:00Z"/>
        </w:rPr>
      </w:pPr>
    </w:p>
    <w:p w14:paraId="301835C8" w14:textId="2F3F6F46" w:rsidR="00731EC6" w:rsidRDefault="00793378" w:rsidP="00561319">
      <w:pPr>
        <w:pStyle w:val="Caption"/>
        <w:pPrChange w:id="505" w:author="Sterling Baird" w:date="2023-03-20T10:17:00Z">
          <w:pPr>
            <w:keepNext/>
          </w:pPr>
        </w:pPrChange>
      </w:pPr>
      <w:del w:id="506" w:author="Sterling Baird" w:date="2023-03-06T20:52:00Z">
        <w:r w:rsidRPr="00793378" w:rsidDel="00622B3D">
          <w:rPr>
            <w:noProof/>
          </w:rPr>
          <w:drawing>
            <wp:inline distT="0" distB="0" distL="0" distR="0" wp14:anchorId="056916EA" wp14:editId="2F9C9597">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81"/>
                      <a:stretch>
                        <a:fillRect/>
                      </a:stretch>
                    </pic:blipFill>
                    <pic:spPr>
                      <a:xfrm>
                        <a:off x="0" y="0"/>
                        <a:ext cx="4814179" cy="3279474"/>
                      </a:xfrm>
                      <a:prstGeom prst="rect">
                        <a:avLst/>
                      </a:prstGeom>
                    </pic:spPr>
                  </pic:pic>
                </a:graphicData>
              </a:graphic>
            </wp:inline>
          </w:drawing>
        </w:r>
      </w:del>
    </w:p>
    <w:p w14:paraId="59994017" w14:textId="788BD1F4" w:rsidR="00793378" w:rsidRDefault="00561319" w:rsidP="00731EC6">
      <w:pPr>
        <w:pStyle w:val="Caption"/>
      </w:pPr>
      <w:bookmarkStart w:id="507" w:name="_Ref121149429"/>
      <w:ins w:id="508" w:author="Sterling Baird" w:date="2023-03-20T10:17:00Z">
        <w:r>
          <w:rPr>
            <w:noProof/>
          </w:rPr>
          <w:drawing>
            <wp:inline distT="0" distB="0" distL="0" distR="0" wp14:anchorId="2702638C" wp14:editId="78B3C804">
              <wp:extent cx="4572000" cy="3114500"/>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82"/>
                      <a:stretch>
                        <a:fillRect/>
                      </a:stretch>
                    </pic:blipFill>
                    <pic:spPr>
                      <a:xfrm>
                        <a:off x="0" y="0"/>
                        <a:ext cx="4572000" cy="3114500"/>
                      </a:xfrm>
                      <a:prstGeom prst="rect">
                        <a:avLst/>
                      </a:prstGeom>
                    </pic:spPr>
                  </pic:pic>
                </a:graphicData>
              </a:graphic>
            </wp:inline>
          </w:drawing>
        </w:r>
        <w:r>
          <w:br/>
        </w:r>
      </w:ins>
      <w:r w:rsidR="00731EC6">
        <w:t xml:space="preserve">Figure </w:t>
      </w:r>
      <w:r w:rsidR="00000000">
        <w:fldChar w:fldCharType="begin"/>
      </w:r>
      <w:r w:rsidR="00000000">
        <w:instrText xml:space="preserve"> SEQ Figure \* ARABIC </w:instrText>
      </w:r>
      <w:r w:rsidR="00000000">
        <w:fldChar w:fldCharType="separate"/>
      </w:r>
      <w:ins w:id="509" w:author="Sterling Baird" w:date="2023-03-06T17:49:00Z">
        <w:r w:rsidR="00092E0B">
          <w:rPr>
            <w:noProof/>
          </w:rPr>
          <w:t>28</w:t>
        </w:r>
      </w:ins>
      <w:del w:id="510" w:author="Sterling Baird" w:date="2023-03-06T17:48:00Z">
        <w:r w:rsidR="004868C3" w:rsidDel="00092E0B">
          <w:rPr>
            <w:noProof/>
          </w:rPr>
          <w:delText>21</w:delText>
        </w:r>
      </w:del>
      <w:r w:rsidR="00000000">
        <w:rPr>
          <w:noProof/>
        </w:rPr>
        <w:fldChar w:fldCharType="end"/>
      </w:r>
      <w:bookmarkEnd w:id="507"/>
    </w:p>
    <w:p w14:paraId="0836CD6E" w14:textId="3973A0A5" w:rsidR="00793378" w:rsidDel="00561319" w:rsidRDefault="00793378" w:rsidP="00793378">
      <w:pPr>
        <w:rPr>
          <w:del w:id="511" w:author="Sterling Baird" w:date="2023-03-20T10:17:00Z"/>
        </w:rPr>
      </w:pPr>
    </w:p>
    <w:p w14:paraId="72D035FE" w14:textId="55483EC2" w:rsidR="00731EC6" w:rsidRDefault="00731EC6" w:rsidP="00731EC6">
      <w:pPr>
        <w:keepNext/>
      </w:pPr>
      <w:del w:id="512" w:author="Sterling Baird" w:date="2023-03-06T20:52:00Z">
        <w:r w:rsidRPr="00731EC6" w:rsidDel="00622B3D">
          <w:rPr>
            <w:noProof/>
          </w:rPr>
          <w:drawing>
            <wp:inline distT="0" distB="0" distL="0" distR="0" wp14:anchorId="3CBFB461" wp14:editId="4F9C7A09">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83"/>
                      <a:stretch>
                        <a:fillRect/>
                      </a:stretch>
                    </pic:blipFill>
                    <pic:spPr>
                      <a:xfrm>
                        <a:off x="0" y="0"/>
                        <a:ext cx="4925329" cy="3064865"/>
                      </a:xfrm>
                      <a:prstGeom prst="rect">
                        <a:avLst/>
                      </a:prstGeom>
                    </pic:spPr>
                  </pic:pic>
                </a:graphicData>
              </a:graphic>
            </wp:inline>
          </w:drawing>
        </w:r>
      </w:del>
    </w:p>
    <w:p w14:paraId="23E6AFD0" w14:textId="082D8996" w:rsidR="00793378" w:rsidRPr="00793378" w:rsidRDefault="00561319" w:rsidP="00731EC6">
      <w:pPr>
        <w:pStyle w:val="Caption"/>
      </w:pPr>
      <w:bookmarkStart w:id="513" w:name="_Ref121149455"/>
      <w:ins w:id="514" w:author="Sterling Baird" w:date="2023-03-20T10:17:00Z">
        <w:r>
          <w:rPr>
            <w:noProof/>
          </w:rPr>
          <w:drawing>
            <wp:inline distT="0" distB="0" distL="0" distR="0" wp14:anchorId="5603EFE5" wp14:editId="52B4A48C">
              <wp:extent cx="4572000" cy="2843000"/>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84"/>
                      <a:stretch>
                        <a:fillRect/>
                      </a:stretch>
                    </pic:blipFill>
                    <pic:spPr>
                      <a:xfrm>
                        <a:off x="0" y="0"/>
                        <a:ext cx="4572000" cy="2843000"/>
                      </a:xfrm>
                      <a:prstGeom prst="rect">
                        <a:avLst/>
                      </a:prstGeom>
                    </pic:spPr>
                  </pic:pic>
                </a:graphicData>
              </a:graphic>
            </wp:inline>
          </w:drawing>
        </w:r>
        <w:r>
          <w:br/>
        </w:r>
      </w:ins>
      <w:r w:rsidR="00731EC6">
        <w:t xml:space="preserve">Figure </w:t>
      </w:r>
      <w:r w:rsidR="00000000">
        <w:fldChar w:fldCharType="begin"/>
      </w:r>
      <w:r w:rsidR="00000000">
        <w:instrText xml:space="preserve"> SEQ Figure \* ARABIC </w:instrText>
      </w:r>
      <w:r w:rsidR="00000000">
        <w:fldChar w:fldCharType="separate"/>
      </w:r>
      <w:ins w:id="515" w:author="Sterling Baird" w:date="2023-03-06T17:49:00Z">
        <w:r w:rsidR="00092E0B">
          <w:rPr>
            <w:noProof/>
          </w:rPr>
          <w:t>29</w:t>
        </w:r>
      </w:ins>
      <w:del w:id="516" w:author="Sterling Baird" w:date="2023-03-06T17:48:00Z">
        <w:r w:rsidR="004868C3" w:rsidDel="00092E0B">
          <w:rPr>
            <w:noProof/>
          </w:rPr>
          <w:delText>22</w:delText>
        </w:r>
      </w:del>
      <w:r w:rsidR="00000000">
        <w:rPr>
          <w:noProof/>
        </w:rPr>
        <w:fldChar w:fldCharType="end"/>
      </w:r>
      <w:bookmarkEnd w:id="513"/>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t xml:space="preserve">Discrete Fréchet distance, as implemented in </w:t>
      </w:r>
      <w:hyperlink r:id="rId85"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w:lastRenderedPageBreak/>
        <mc:AlternateContent>
          <mc:Choice Requires="wps">
            <w:drawing>
              <wp:anchor distT="45720" distB="45720" distL="114300" distR="114300" simplePos="0" relativeHeight="251668480"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517" w:name="_Ref121149682"/>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bookmarkEnd w:id="517"/>
      <w:r>
        <w:t xml:space="preserve">. Example of data obtained from two experiments. The LED parameters are red (R), green (G), blue (B). The sensor settings are </w:t>
      </w:r>
      <w:proofErr w:type="spellStart"/>
      <w:r>
        <w:t>atime</w:t>
      </w:r>
      <w:proofErr w:type="spellEnd"/>
      <w:r>
        <w:t xml:space="preserve">, gain, </w:t>
      </w:r>
      <w:proofErr w:type="spellStart"/>
      <w:r>
        <w:t>astep</w:t>
      </w:r>
      <w:proofErr w:type="spellEnd"/>
      <w:r>
        <w:t xml:space="preserve"> (affects integration time and intensity). The measured output values are of the form “</w:t>
      </w:r>
      <w:proofErr w:type="spellStart"/>
      <w:r>
        <w:t>ch</w:t>
      </w:r>
      <w:proofErr w:type="spellEnd"/>
      <w:r>
        <w:t xml:space="preserve">###” where the </w:t>
      </w:r>
      <w:proofErr w:type="gramStart"/>
      <w:r>
        <w:t>three digit</w:t>
      </w:r>
      <w:proofErr w:type="gramEnd"/>
      <w:r>
        <w:t xml:space="preserve">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AD7CD1" w14:paraId="203E6E1C" w14:textId="77777777" w:rsidTr="00D935D3">
        <w:trPr>
          <w:trHeight w:val="147"/>
        </w:trPr>
        <w:tc>
          <w:tcPr>
            <w:tcW w:w="973" w:type="dxa"/>
            <w:noWrap/>
            <w:hideMark/>
          </w:tcPr>
          <w:p w14:paraId="17758063" w14:textId="77777777" w:rsidR="00AD7CD1" w:rsidRPr="00A154F3" w:rsidRDefault="00AD7CD1">
            <w:pPr>
              <w:rPr>
                <w:b/>
                <w:bCs/>
                <w:sz w:val="14"/>
                <w:szCs w:val="14"/>
              </w:rPr>
            </w:pPr>
            <w:proofErr w:type="spellStart"/>
            <w:r w:rsidRPr="00A154F3">
              <w:rPr>
                <w:b/>
                <w:bCs/>
                <w:sz w:val="14"/>
                <w:szCs w:val="14"/>
              </w:rPr>
              <w:t>utc_timestamp</w:t>
            </w:r>
            <w:proofErr w:type="spellEnd"/>
          </w:p>
        </w:tc>
        <w:tc>
          <w:tcPr>
            <w:tcW w:w="1473" w:type="dxa"/>
            <w:noWrap/>
            <w:hideMark/>
          </w:tcPr>
          <w:p w14:paraId="11CB265E" w14:textId="77777777" w:rsidR="00AD7CD1" w:rsidRPr="00A154F3" w:rsidRDefault="00AD7CD1">
            <w:pPr>
              <w:rPr>
                <w:b/>
                <w:bCs/>
                <w:sz w:val="14"/>
                <w:szCs w:val="14"/>
              </w:rPr>
            </w:pPr>
            <w:proofErr w:type="spellStart"/>
            <w:r w:rsidRPr="00A154F3">
              <w:rPr>
                <w:b/>
                <w:bCs/>
                <w:sz w:val="14"/>
                <w:szCs w:val="14"/>
              </w:rPr>
              <w:t>onboard_temperature_K</w:t>
            </w:r>
            <w:proofErr w:type="spellEnd"/>
          </w:p>
        </w:tc>
        <w:tc>
          <w:tcPr>
            <w:tcW w:w="448" w:type="dxa"/>
            <w:noWrap/>
            <w:hideMark/>
          </w:tcPr>
          <w:p w14:paraId="398B93CE" w14:textId="77777777" w:rsidR="00AD7CD1" w:rsidRPr="00A154F3" w:rsidRDefault="00AD7CD1">
            <w:pPr>
              <w:rPr>
                <w:b/>
                <w:bCs/>
                <w:sz w:val="14"/>
                <w:szCs w:val="14"/>
              </w:rPr>
            </w:pPr>
            <w:r w:rsidRPr="00A154F3">
              <w:rPr>
                <w:b/>
                <w:bCs/>
                <w:sz w:val="14"/>
                <w:szCs w:val="14"/>
              </w:rPr>
              <w:t>R</w:t>
            </w:r>
          </w:p>
        </w:tc>
        <w:tc>
          <w:tcPr>
            <w:tcW w:w="389" w:type="dxa"/>
            <w:noWrap/>
            <w:hideMark/>
          </w:tcPr>
          <w:p w14:paraId="3AB20D65" w14:textId="77777777" w:rsidR="00AD7CD1" w:rsidRPr="00A154F3" w:rsidRDefault="00AD7CD1">
            <w:pPr>
              <w:rPr>
                <w:b/>
                <w:bCs/>
                <w:sz w:val="14"/>
                <w:szCs w:val="14"/>
              </w:rPr>
            </w:pPr>
            <w:r w:rsidRPr="00A154F3">
              <w:rPr>
                <w:b/>
                <w:bCs/>
                <w:sz w:val="14"/>
                <w:szCs w:val="14"/>
              </w:rPr>
              <w:t>G</w:t>
            </w:r>
          </w:p>
        </w:tc>
        <w:tc>
          <w:tcPr>
            <w:tcW w:w="448" w:type="dxa"/>
            <w:noWrap/>
            <w:hideMark/>
          </w:tcPr>
          <w:p w14:paraId="5BB8A113" w14:textId="77777777" w:rsidR="00AD7CD1" w:rsidRPr="00A154F3" w:rsidRDefault="00AD7CD1">
            <w:pPr>
              <w:rPr>
                <w:b/>
                <w:bCs/>
                <w:sz w:val="14"/>
                <w:szCs w:val="14"/>
              </w:rPr>
            </w:pPr>
            <w:r w:rsidRPr="00A154F3">
              <w:rPr>
                <w:b/>
                <w:bCs/>
                <w:sz w:val="14"/>
                <w:szCs w:val="14"/>
              </w:rPr>
              <w:t>B</w:t>
            </w:r>
          </w:p>
        </w:tc>
        <w:tc>
          <w:tcPr>
            <w:tcW w:w="512" w:type="dxa"/>
            <w:noWrap/>
            <w:hideMark/>
          </w:tcPr>
          <w:p w14:paraId="55083762" w14:textId="77777777" w:rsidR="00AD7CD1" w:rsidRPr="00A154F3" w:rsidRDefault="00AD7CD1">
            <w:pPr>
              <w:rPr>
                <w:b/>
                <w:bCs/>
                <w:sz w:val="14"/>
                <w:szCs w:val="14"/>
              </w:rPr>
            </w:pPr>
            <w:proofErr w:type="spellStart"/>
            <w:r w:rsidRPr="00A154F3">
              <w:rPr>
                <w:b/>
                <w:bCs/>
                <w:sz w:val="14"/>
                <w:szCs w:val="14"/>
              </w:rPr>
              <w:t>atime</w:t>
            </w:r>
            <w:proofErr w:type="spellEnd"/>
          </w:p>
        </w:tc>
        <w:tc>
          <w:tcPr>
            <w:tcW w:w="575" w:type="dxa"/>
            <w:noWrap/>
            <w:hideMark/>
          </w:tcPr>
          <w:p w14:paraId="37419081" w14:textId="77777777" w:rsidR="00AD7CD1" w:rsidRPr="00A154F3" w:rsidRDefault="00AD7CD1">
            <w:pPr>
              <w:rPr>
                <w:b/>
                <w:bCs/>
                <w:sz w:val="14"/>
                <w:szCs w:val="14"/>
              </w:rPr>
            </w:pPr>
            <w:r w:rsidRPr="00A154F3">
              <w:rPr>
                <w:b/>
                <w:bCs/>
                <w:sz w:val="14"/>
                <w:szCs w:val="14"/>
              </w:rPr>
              <w:t>gain</w:t>
            </w:r>
          </w:p>
        </w:tc>
        <w:tc>
          <w:tcPr>
            <w:tcW w:w="495" w:type="dxa"/>
            <w:noWrap/>
            <w:hideMark/>
          </w:tcPr>
          <w:p w14:paraId="69517FE6" w14:textId="77777777" w:rsidR="00AD7CD1" w:rsidRPr="00A154F3" w:rsidRDefault="00AD7CD1">
            <w:pPr>
              <w:rPr>
                <w:b/>
                <w:bCs/>
                <w:sz w:val="14"/>
                <w:szCs w:val="14"/>
              </w:rPr>
            </w:pPr>
            <w:proofErr w:type="spellStart"/>
            <w:r w:rsidRPr="00A154F3">
              <w:rPr>
                <w:b/>
                <w:bCs/>
                <w:sz w:val="14"/>
                <w:szCs w:val="14"/>
              </w:rPr>
              <w:t>astep</w:t>
            </w:r>
            <w:proofErr w:type="spellEnd"/>
          </w:p>
        </w:tc>
        <w:tc>
          <w:tcPr>
            <w:tcW w:w="534" w:type="dxa"/>
            <w:noWrap/>
            <w:hideMark/>
          </w:tcPr>
          <w:p w14:paraId="76A48EFE" w14:textId="77777777" w:rsidR="00AD7CD1" w:rsidRPr="00A154F3" w:rsidRDefault="00AD7CD1">
            <w:pPr>
              <w:rPr>
                <w:b/>
                <w:bCs/>
                <w:sz w:val="14"/>
                <w:szCs w:val="14"/>
              </w:rPr>
            </w:pPr>
            <w:r w:rsidRPr="00A154F3">
              <w:rPr>
                <w:b/>
                <w:bCs/>
                <w:sz w:val="14"/>
                <w:szCs w:val="14"/>
              </w:rPr>
              <w:t>ch410</w:t>
            </w:r>
          </w:p>
        </w:tc>
        <w:tc>
          <w:tcPr>
            <w:tcW w:w="534" w:type="dxa"/>
            <w:noWrap/>
            <w:hideMark/>
          </w:tcPr>
          <w:p w14:paraId="220E8A74" w14:textId="77777777" w:rsidR="00AD7CD1" w:rsidRPr="00A154F3" w:rsidRDefault="00AD7CD1">
            <w:pPr>
              <w:rPr>
                <w:b/>
                <w:bCs/>
                <w:sz w:val="14"/>
                <w:szCs w:val="14"/>
              </w:rPr>
            </w:pPr>
            <w:r w:rsidRPr="00A154F3">
              <w:rPr>
                <w:b/>
                <w:bCs/>
                <w:sz w:val="14"/>
                <w:szCs w:val="14"/>
              </w:rPr>
              <w:t>ch440</w:t>
            </w:r>
          </w:p>
        </w:tc>
        <w:tc>
          <w:tcPr>
            <w:tcW w:w="534" w:type="dxa"/>
            <w:noWrap/>
            <w:hideMark/>
          </w:tcPr>
          <w:p w14:paraId="22E25870" w14:textId="77777777" w:rsidR="00AD7CD1" w:rsidRPr="00A154F3" w:rsidRDefault="00AD7CD1">
            <w:pPr>
              <w:rPr>
                <w:b/>
                <w:bCs/>
                <w:sz w:val="14"/>
                <w:szCs w:val="14"/>
              </w:rPr>
            </w:pPr>
            <w:r w:rsidRPr="00A154F3">
              <w:rPr>
                <w:b/>
                <w:bCs/>
                <w:sz w:val="14"/>
                <w:szCs w:val="14"/>
              </w:rPr>
              <w:t>ch470</w:t>
            </w:r>
          </w:p>
        </w:tc>
        <w:tc>
          <w:tcPr>
            <w:tcW w:w="534" w:type="dxa"/>
            <w:noWrap/>
            <w:hideMark/>
          </w:tcPr>
          <w:p w14:paraId="6067816D" w14:textId="77777777" w:rsidR="00AD7CD1" w:rsidRPr="00A154F3" w:rsidRDefault="00AD7CD1">
            <w:pPr>
              <w:rPr>
                <w:b/>
                <w:bCs/>
                <w:sz w:val="14"/>
                <w:szCs w:val="14"/>
              </w:rPr>
            </w:pPr>
            <w:r w:rsidRPr="00A154F3">
              <w:rPr>
                <w:b/>
                <w:bCs/>
                <w:sz w:val="14"/>
                <w:szCs w:val="14"/>
              </w:rPr>
              <w:t>ch510</w:t>
            </w:r>
          </w:p>
        </w:tc>
        <w:tc>
          <w:tcPr>
            <w:tcW w:w="534" w:type="dxa"/>
            <w:noWrap/>
            <w:hideMark/>
          </w:tcPr>
          <w:p w14:paraId="7DDD0A09" w14:textId="77777777" w:rsidR="00AD7CD1" w:rsidRPr="00A154F3" w:rsidRDefault="00AD7CD1">
            <w:pPr>
              <w:rPr>
                <w:b/>
                <w:bCs/>
                <w:sz w:val="14"/>
                <w:szCs w:val="14"/>
              </w:rPr>
            </w:pPr>
            <w:r w:rsidRPr="00A154F3">
              <w:rPr>
                <w:b/>
                <w:bCs/>
                <w:sz w:val="14"/>
                <w:szCs w:val="14"/>
              </w:rPr>
              <w:t>ch550</w:t>
            </w:r>
          </w:p>
        </w:tc>
        <w:tc>
          <w:tcPr>
            <w:tcW w:w="534" w:type="dxa"/>
            <w:noWrap/>
            <w:hideMark/>
          </w:tcPr>
          <w:p w14:paraId="23D6FA80" w14:textId="77777777" w:rsidR="00AD7CD1" w:rsidRPr="00A154F3" w:rsidRDefault="00AD7CD1">
            <w:pPr>
              <w:rPr>
                <w:b/>
                <w:bCs/>
                <w:sz w:val="14"/>
                <w:szCs w:val="14"/>
              </w:rPr>
            </w:pPr>
            <w:r w:rsidRPr="00A154F3">
              <w:rPr>
                <w:b/>
                <w:bCs/>
                <w:sz w:val="14"/>
                <w:szCs w:val="14"/>
              </w:rPr>
              <w:t>ch583</w:t>
            </w:r>
          </w:p>
        </w:tc>
        <w:tc>
          <w:tcPr>
            <w:tcW w:w="534" w:type="dxa"/>
            <w:noWrap/>
            <w:hideMark/>
          </w:tcPr>
          <w:p w14:paraId="0954C477" w14:textId="77777777" w:rsidR="00AD7CD1" w:rsidRPr="00A154F3" w:rsidRDefault="00AD7CD1">
            <w:pPr>
              <w:rPr>
                <w:b/>
                <w:bCs/>
                <w:sz w:val="14"/>
                <w:szCs w:val="14"/>
              </w:rPr>
            </w:pPr>
            <w:r w:rsidRPr="00A154F3">
              <w:rPr>
                <w:b/>
                <w:bCs/>
                <w:sz w:val="14"/>
                <w:szCs w:val="14"/>
              </w:rPr>
              <w:t>ch620</w:t>
            </w:r>
          </w:p>
        </w:tc>
        <w:tc>
          <w:tcPr>
            <w:tcW w:w="534" w:type="dxa"/>
            <w:noWrap/>
            <w:hideMark/>
          </w:tcPr>
          <w:p w14:paraId="1401B30B" w14:textId="77777777" w:rsidR="00AD7CD1" w:rsidRPr="00A154F3" w:rsidRDefault="00AD7CD1">
            <w:pPr>
              <w:rPr>
                <w:b/>
                <w:bCs/>
                <w:sz w:val="14"/>
                <w:szCs w:val="14"/>
              </w:rPr>
            </w:pPr>
            <w:r w:rsidRPr="00A154F3">
              <w:rPr>
                <w:b/>
                <w:bCs/>
                <w:sz w:val="14"/>
                <w:szCs w:val="14"/>
              </w:rPr>
              <w:t>ch670</w:t>
            </w:r>
          </w:p>
        </w:tc>
      </w:tr>
      <w:tr w:rsidR="00AD7CD1" w:rsidRPr="00AD7CD1" w14:paraId="1C6B6188" w14:textId="77777777" w:rsidTr="00D935D3">
        <w:trPr>
          <w:trHeight w:val="147"/>
        </w:trPr>
        <w:tc>
          <w:tcPr>
            <w:tcW w:w="973" w:type="dxa"/>
            <w:noWrap/>
            <w:hideMark/>
          </w:tcPr>
          <w:p w14:paraId="1612FC18" w14:textId="77777777" w:rsidR="00AD7CD1" w:rsidRPr="00A154F3" w:rsidRDefault="00AD7CD1" w:rsidP="00AD7CD1">
            <w:pPr>
              <w:rPr>
                <w:sz w:val="14"/>
                <w:szCs w:val="14"/>
              </w:rPr>
            </w:pPr>
            <w:r w:rsidRPr="00A154F3">
              <w:rPr>
                <w:sz w:val="14"/>
                <w:szCs w:val="14"/>
              </w:rPr>
              <w:t>11/4/2022 6:40</w:t>
            </w:r>
          </w:p>
        </w:tc>
        <w:tc>
          <w:tcPr>
            <w:tcW w:w="1473" w:type="dxa"/>
            <w:noWrap/>
            <w:hideMark/>
          </w:tcPr>
          <w:p w14:paraId="715DE8FA" w14:textId="77777777" w:rsidR="00AD7CD1" w:rsidRPr="00A154F3" w:rsidRDefault="00AD7CD1" w:rsidP="00AD7CD1">
            <w:pPr>
              <w:rPr>
                <w:sz w:val="14"/>
                <w:szCs w:val="14"/>
              </w:rPr>
            </w:pPr>
            <w:r w:rsidRPr="00A154F3">
              <w:rPr>
                <w:sz w:val="14"/>
                <w:szCs w:val="14"/>
              </w:rPr>
              <w:t>292.7041</w:t>
            </w:r>
          </w:p>
        </w:tc>
        <w:tc>
          <w:tcPr>
            <w:tcW w:w="448" w:type="dxa"/>
            <w:noWrap/>
            <w:hideMark/>
          </w:tcPr>
          <w:p w14:paraId="3ABFAADE" w14:textId="77777777" w:rsidR="00AD7CD1" w:rsidRPr="00A154F3" w:rsidRDefault="00AD7CD1" w:rsidP="00AD7CD1">
            <w:pPr>
              <w:rPr>
                <w:sz w:val="14"/>
                <w:szCs w:val="14"/>
              </w:rPr>
            </w:pPr>
            <w:r w:rsidRPr="00A154F3">
              <w:rPr>
                <w:sz w:val="14"/>
                <w:szCs w:val="14"/>
              </w:rPr>
              <w:t>41</w:t>
            </w:r>
          </w:p>
        </w:tc>
        <w:tc>
          <w:tcPr>
            <w:tcW w:w="389" w:type="dxa"/>
            <w:noWrap/>
            <w:hideMark/>
          </w:tcPr>
          <w:p w14:paraId="660ADDCA" w14:textId="77777777" w:rsidR="00AD7CD1" w:rsidRPr="00A154F3" w:rsidRDefault="00AD7CD1" w:rsidP="00AD7CD1">
            <w:pPr>
              <w:rPr>
                <w:sz w:val="14"/>
                <w:szCs w:val="14"/>
              </w:rPr>
            </w:pPr>
            <w:r w:rsidRPr="00A154F3">
              <w:rPr>
                <w:sz w:val="14"/>
                <w:szCs w:val="14"/>
              </w:rPr>
              <w:t>3</w:t>
            </w:r>
          </w:p>
        </w:tc>
        <w:tc>
          <w:tcPr>
            <w:tcW w:w="448" w:type="dxa"/>
            <w:noWrap/>
            <w:hideMark/>
          </w:tcPr>
          <w:p w14:paraId="49EB71BD" w14:textId="77777777" w:rsidR="00AD7CD1" w:rsidRPr="00A154F3" w:rsidRDefault="00AD7CD1" w:rsidP="00AD7CD1">
            <w:pPr>
              <w:rPr>
                <w:sz w:val="14"/>
                <w:szCs w:val="14"/>
              </w:rPr>
            </w:pPr>
            <w:r w:rsidRPr="00A154F3">
              <w:rPr>
                <w:sz w:val="14"/>
                <w:szCs w:val="14"/>
              </w:rPr>
              <w:t>31</w:t>
            </w:r>
          </w:p>
        </w:tc>
        <w:tc>
          <w:tcPr>
            <w:tcW w:w="512" w:type="dxa"/>
            <w:noWrap/>
            <w:hideMark/>
          </w:tcPr>
          <w:p w14:paraId="687733F4" w14:textId="77777777" w:rsidR="00AD7CD1" w:rsidRPr="00A154F3" w:rsidRDefault="00AD7CD1" w:rsidP="00AD7CD1">
            <w:pPr>
              <w:rPr>
                <w:sz w:val="14"/>
                <w:szCs w:val="14"/>
              </w:rPr>
            </w:pPr>
            <w:r w:rsidRPr="00A154F3">
              <w:rPr>
                <w:sz w:val="14"/>
                <w:szCs w:val="14"/>
              </w:rPr>
              <w:t>100</w:t>
            </w:r>
          </w:p>
        </w:tc>
        <w:tc>
          <w:tcPr>
            <w:tcW w:w="575" w:type="dxa"/>
            <w:noWrap/>
            <w:hideMark/>
          </w:tcPr>
          <w:p w14:paraId="4010FEBE" w14:textId="77777777" w:rsidR="00AD7CD1" w:rsidRPr="00A154F3" w:rsidRDefault="00AD7CD1" w:rsidP="00AD7CD1">
            <w:pPr>
              <w:rPr>
                <w:sz w:val="14"/>
                <w:szCs w:val="14"/>
              </w:rPr>
            </w:pPr>
            <w:r w:rsidRPr="00A154F3">
              <w:rPr>
                <w:sz w:val="14"/>
                <w:szCs w:val="14"/>
              </w:rPr>
              <w:t>128</w:t>
            </w:r>
          </w:p>
        </w:tc>
        <w:tc>
          <w:tcPr>
            <w:tcW w:w="495" w:type="dxa"/>
            <w:noWrap/>
            <w:hideMark/>
          </w:tcPr>
          <w:p w14:paraId="67099676" w14:textId="77777777" w:rsidR="00AD7CD1" w:rsidRPr="00A154F3" w:rsidRDefault="00AD7CD1" w:rsidP="00AD7CD1">
            <w:pPr>
              <w:rPr>
                <w:sz w:val="14"/>
                <w:szCs w:val="14"/>
              </w:rPr>
            </w:pPr>
            <w:r w:rsidRPr="00A154F3">
              <w:rPr>
                <w:sz w:val="14"/>
                <w:szCs w:val="14"/>
              </w:rPr>
              <w:t>999</w:t>
            </w:r>
          </w:p>
        </w:tc>
        <w:tc>
          <w:tcPr>
            <w:tcW w:w="534" w:type="dxa"/>
            <w:noWrap/>
            <w:hideMark/>
          </w:tcPr>
          <w:p w14:paraId="75DE2C18" w14:textId="77777777" w:rsidR="00AD7CD1" w:rsidRPr="00A154F3" w:rsidRDefault="00AD7CD1" w:rsidP="00AD7CD1">
            <w:pPr>
              <w:rPr>
                <w:sz w:val="14"/>
                <w:szCs w:val="14"/>
              </w:rPr>
            </w:pPr>
            <w:r w:rsidRPr="00A154F3">
              <w:rPr>
                <w:sz w:val="14"/>
                <w:szCs w:val="14"/>
              </w:rPr>
              <w:t>188</w:t>
            </w:r>
          </w:p>
        </w:tc>
        <w:tc>
          <w:tcPr>
            <w:tcW w:w="534" w:type="dxa"/>
            <w:noWrap/>
            <w:hideMark/>
          </w:tcPr>
          <w:p w14:paraId="674E7EE4" w14:textId="77777777" w:rsidR="00AD7CD1" w:rsidRPr="00A154F3" w:rsidRDefault="00AD7CD1" w:rsidP="00AD7CD1">
            <w:pPr>
              <w:rPr>
                <w:sz w:val="14"/>
                <w:szCs w:val="14"/>
              </w:rPr>
            </w:pPr>
            <w:r w:rsidRPr="00A154F3">
              <w:rPr>
                <w:sz w:val="14"/>
                <w:szCs w:val="14"/>
              </w:rPr>
              <w:t>3674</w:t>
            </w:r>
          </w:p>
        </w:tc>
        <w:tc>
          <w:tcPr>
            <w:tcW w:w="534" w:type="dxa"/>
            <w:noWrap/>
            <w:hideMark/>
          </w:tcPr>
          <w:p w14:paraId="4966D981" w14:textId="77777777" w:rsidR="00AD7CD1" w:rsidRPr="00A154F3" w:rsidRDefault="00AD7CD1" w:rsidP="00AD7CD1">
            <w:pPr>
              <w:rPr>
                <w:sz w:val="14"/>
                <w:szCs w:val="14"/>
              </w:rPr>
            </w:pPr>
            <w:r w:rsidRPr="00A154F3">
              <w:rPr>
                <w:sz w:val="14"/>
                <w:szCs w:val="14"/>
              </w:rPr>
              <w:t>2828</w:t>
            </w:r>
          </w:p>
        </w:tc>
        <w:tc>
          <w:tcPr>
            <w:tcW w:w="534" w:type="dxa"/>
            <w:noWrap/>
            <w:hideMark/>
          </w:tcPr>
          <w:p w14:paraId="09B2FA31" w14:textId="77777777" w:rsidR="00AD7CD1" w:rsidRPr="00A154F3" w:rsidRDefault="00AD7CD1" w:rsidP="00AD7CD1">
            <w:pPr>
              <w:rPr>
                <w:sz w:val="14"/>
                <w:szCs w:val="14"/>
              </w:rPr>
            </w:pPr>
            <w:r w:rsidRPr="00A154F3">
              <w:rPr>
                <w:sz w:val="14"/>
                <w:szCs w:val="14"/>
              </w:rPr>
              <w:t>354</w:t>
            </w:r>
          </w:p>
        </w:tc>
        <w:tc>
          <w:tcPr>
            <w:tcW w:w="534" w:type="dxa"/>
            <w:noWrap/>
            <w:hideMark/>
          </w:tcPr>
          <w:p w14:paraId="3234D27D" w14:textId="77777777" w:rsidR="00AD7CD1" w:rsidRPr="00A154F3" w:rsidRDefault="00AD7CD1" w:rsidP="00AD7CD1">
            <w:pPr>
              <w:rPr>
                <w:sz w:val="14"/>
                <w:szCs w:val="14"/>
              </w:rPr>
            </w:pPr>
            <w:r w:rsidRPr="00A154F3">
              <w:rPr>
                <w:sz w:val="14"/>
                <w:szCs w:val="14"/>
              </w:rPr>
              <w:t>498</w:t>
            </w:r>
          </w:p>
        </w:tc>
        <w:tc>
          <w:tcPr>
            <w:tcW w:w="534" w:type="dxa"/>
            <w:noWrap/>
            <w:hideMark/>
          </w:tcPr>
          <w:p w14:paraId="2F7BD117" w14:textId="77777777" w:rsidR="00AD7CD1" w:rsidRPr="00A154F3" w:rsidRDefault="00AD7CD1" w:rsidP="00AD7CD1">
            <w:pPr>
              <w:rPr>
                <w:sz w:val="14"/>
                <w:szCs w:val="14"/>
              </w:rPr>
            </w:pPr>
            <w:r w:rsidRPr="00A154F3">
              <w:rPr>
                <w:sz w:val="14"/>
                <w:szCs w:val="14"/>
              </w:rPr>
              <w:t>2748</w:t>
            </w:r>
          </w:p>
        </w:tc>
        <w:tc>
          <w:tcPr>
            <w:tcW w:w="534" w:type="dxa"/>
            <w:noWrap/>
            <w:hideMark/>
          </w:tcPr>
          <w:p w14:paraId="3C11245D" w14:textId="77777777" w:rsidR="00AD7CD1" w:rsidRPr="00A154F3" w:rsidRDefault="00AD7CD1" w:rsidP="00AD7CD1">
            <w:pPr>
              <w:rPr>
                <w:sz w:val="14"/>
                <w:szCs w:val="14"/>
              </w:rPr>
            </w:pPr>
            <w:r w:rsidRPr="00A154F3">
              <w:rPr>
                <w:sz w:val="14"/>
                <w:szCs w:val="14"/>
              </w:rPr>
              <w:t>5661</w:t>
            </w:r>
          </w:p>
        </w:tc>
        <w:tc>
          <w:tcPr>
            <w:tcW w:w="534" w:type="dxa"/>
            <w:noWrap/>
            <w:hideMark/>
          </w:tcPr>
          <w:p w14:paraId="78ACE8C9" w14:textId="77777777" w:rsidR="00AD7CD1" w:rsidRPr="00A154F3" w:rsidRDefault="00AD7CD1" w:rsidP="00AD7CD1">
            <w:pPr>
              <w:rPr>
                <w:sz w:val="14"/>
                <w:szCs w:val="14"/>
              </w:rPr>
            </w:pPr>
            <w:r w:rsidRPr="00A154F3">
              <w:rPr>
                <w:sz w:val="14"/>
                <w:szCs w:val="14"/>
              </w:rPr>
              <w:t>276</w:t>
            </w:r>
          </w:p>
        </w:tc>
      </w:tr>
      <w:tr w:rsidR="00AD7CD1" w:rsidRPr="00AD7CD1" w14:paraId="0572D5E5" w14:textId="77777777" w:rsidTr="00D935D3">
        <w:trPr>
          <w:trHeight w:val="147"/>
        </w:trPr>
        <w:tc>
          <w:tcPr>
            <w:tcW w:w="973" w:type="dxa"/>
            <w:noWrap/>
            <w:hideMark/>
          </w:tcPr>
          <w:p w14:paraId="5E895148" w14:textId="77777777" w:rsidR="00AD7CD1" w:rsidRPr="00A154F3" w:rsidRDefault="00AD7CD1" w:rsidP="00AD7CD1">
            <w:pPr>
              <w:rPr>
                <w:sz w:val="14"/>
                <w:szCs w:val="14"/>
              </w:rPr>
            </w:pPr>
            <w:r w:rsidRPr="00A154F3">
              <w:rPr>
                <w:sz w:val="14"/>
                <w:szCs w:val="14"/>
              </w:rPr>
              <w:t>11/4/2022 6:51</w:t>
            </w:r>
          </w:p>
        </w:tc>
        <w:tc>
          <w:tcPr>
            <w:tcW w:w="1473" w:type="dxa"/>
            <w:noWrap/>
            <w:hideMark/>
          </w:tcPr>
          <w:p w14:paraId="55001DCF" w14:textId="77777777" w:rsidR="00AD7CD1" w:rsidRPr="00A154F3" w:rsidRDefault="00AD7CD1" w:rsidP="00AD7CD1">
            <w:pPr>
              <w:rPr>
                <w:sz w:val="14"/>
                <w:szCs w:val="14"/>
              </w:rPr>
            </w:pPr>
            <w:r w:rsidRPr="00A154F3">
              <w:rPr>
                <w:sz w:val="14"/>
                <w:szCs w:val="14"/>
              </w:rPr>
              <w:t>294.1085</w:t>
            </w:r>
          </w:p>
        </w:tc>
        <w:tc>
          <w:tcPr>
            <w:tcW w:w="448" w:type="dxa"/>
            <w:noWrap/>
            <w:hideMark/>
          </w:tcPr>
          <w:p w14:paraId="00846233" w14:textId="77777777" w:rsidR="00AD7CD1" w:rsidRPr="00A154F3" w:rsidRDefault="00AD7CD1" w:rsidP="00AD7CD1">
            <w:pPr>
              <w:rPr>
                <w:sz w:val="14"/>
                <w:szCs w:val="14"/>
              </w:rPr>
            </w:pPr>
            <w:r w:rsidRPr="00A154F3">
              <w:rPr>
                <w:sz w:val="14"/>
                <w:szCs w:val="14"/>
              </w:rPr>
              <w:t>41</w:t>
            </w:r>
          </w:p>
        </w:tc>
        <w:tc>
          <w:tcPr>
            <w:tcW w:w="389" w:type="dxa"/>
            <w:noWrap/>
            <w:hideMark/>
          </w:tcPr>
          <w:p w14:paraId="71B7E364" w14:textId="77777777" w:rsidR="00AD7CD1" w:rsidRPr="00A154F3" w:rsidRDefault="00AD7CD1" w:rsidP="00AD7CD1">
            <w:pPr>
              <w:rPr>
                <w:sz w:val="14"/>
                <w:szCs w:val="14"/>
              </w:rPr>
            </w:pPr>
            <w:r w:rsidRPr="00A154F3">
              <w:rPr>
                <w:sz w:val="14"/>
                <w:szCs w:val="14"/>
              </w:rPr>
              <w:t>3</w:t>
            </w:r>
          </w:p>
        </w:tc>
        <w:tc>
          <w:tcPr>
            <w:tcW w:w="448" w:type="dxa"/>
            <w:noWrap/>
            <w:hideMark/>
          </w:tcPr>
          <w:p w14:paraId="369B5B41" w14:textId="77777777" w:rsidR="00AD7CD1" w:rsidRPr="00A154F3" w:rsidRDefault="00AD7CD1" w:rsidP="00AD7CD1">
            <w:pPr>
              <w:rPr>
                <w:sz w:val="14"/>
                <w:szCs w:val="14"/>
              </w:rPr>
            </w:pPr>
            <w:r w:rsidRPr="00A154F3">
              <w:rPr>
                <w:sz w:val="14"/>
                <w:szCs w:val="14"/>
              </w:rPr>
              <w:t>31</w:t>
            </w:r>
          </w:p>
        </w:tc>
        <w:tc>
          <w:tcPr>
            <w:tcW w:w="512" w:type="dxa"/>
            <w:noWrap/>
            <w:hideMark/>
          </w:tcPr>
          <w:p w14:paraId="0108AF99" w14:textId="77777777" w:rsidR="00AD7CD1" w:rsidRPr="00A154F3" w:rsidRDefault="00AD7CD1" w:rsidP="00AD7CD1">
            <w:pPr>
              <w:rPr>
                <w:sz w:val="14"/>
                <w:szCs w:val="14"/>
              </w:rPr>
            </w:pPr>
            <w:r w:rsidRPr="00A154F3">
              <w:rPr>
                <w:sz w:val="14"/>
                <w:szCs w:val="14"/>
              </w:rPr>
              <w:t>100</w:t>
            </w:r>
          </w:p>
        </w:tc>
        <w:tc>
          <w:tcPr>
            <w:tcW w:w="575" w:type="dxa"/>
            <w:noWrap/>
            <w:hideMark/>
          </w:tcPr>
          <w:p w14:paraId="45453209" w14:textId="77777777" w:rsidR="00AD7CD1" w:rsidRPr="00A154F3" w:rsidRDefault="00AD7CD1" w:rsidP="00AD7CD1">
            <w:pPr>
              <w:rPr>
                <w:sz w:val="14"/>
                <w:szCs w:val="14"/>
              </w:rPr>
            </w:pPr>
            <w:r w:rsidRPr="00A154F3">
              <w:rPr>
                <w:sz w:val="14"/>
                <w:szCs w:val="14"/>
              </w:rPr>
              <w:t>128</w:t>
            </w:r>
          </w:p>
        </w:tc>
        <w:tc>
          <w:tcPr>
            <w:tcW w:w="495" w:type="dxa"/>
            <w:noWrap/>
            <w:hideMark/>
          </w:tcPr>
          <w:p w14:paraId="0A9D589E" w14:textId="77777777" w:rsidR="00AD7CD1" w:rsidRPr="00A154F3" w:rsidRDefault="00AD7CD1" w:rsidP="00AD7CD1">
            <w:pPr>
              <w:rPr>
                <w:sz w:val="14"/>
                <w:szCs w:val="14"/>
              </w:rPr>
            </w:pPr>
            <w:r w:rsidRPr="00A154F3">
              <w:rPr>
                <w:sz w:val="14"/>
                <w:szCs w:val="14"/>
              </w:rPr>
              <w:t>999</w:t>
            </w:r>
          </w:p>
        </w:tc>
        <w:tc>
          <w:tcPr>
            <w:tcW w:w="534" w:type="dxa"/>
            <w:noWrap/>
            <w:hideMark/>
          </w:tcPr>
          <w:p w14:paraId="515D6011" w14:textId="77777777" w:rsidR="00AD7CD1" w:rsidRPr="00A154F3" w:rsidRDefault="00AD7CD1" w:rsidP="00AD7CD1">
            <w:pPr>
              <w:rPr>
                <w:sz w:val="14"/>
                <w:szCs w:val="14"/>
              </w:rPr>
            </w:pPr>
            <w:r w:rsidRPr="00A154F3">
              <w:rPr>
                <w:sz w:val="14"/>
                <w:szCs w:val="14"/>
              </w:rPr>
              <w:t>188</w:t>
            </w:r>
          </w:p>
        </w:tc>
        <w:tc>
          <w:tcPr>
            <w:tcW w:w="534" w:type="dxa"/>
            <w:noWrap/>
            <w:hideMark/>
          </w:tcPr>
          <w:p w14:paraId="063B4EA3" w14:textId="77777777" w:rsidR="00AD7CD1" w:rsidRPr="00A154F3" w:rsidRDefault="00AD7CD1" w:rsidP="00AD7CD1">
            <w:pPr>
              <w:rPr>
                <w:sz w:val="14"/>
                <w:szCs w:val="14"/>
              </w:rPr>
            </w:pPr>
            <w:r w:rsidRPr="00A154F3">
              <w:rPr>
                <w:sz w:val="14"/>
                <w:szCs w:val="14"/>
              </w:rPr>
              <w:t>3675</w:t>
            </w:r>
          </w:p>
        </w:tc>
        <w:tc>
          <w:tcPr>
            <w:tcW w:w="534" w:type="dxa"/>
            <w:noWrap/>
            <w:hideMark/>
          </w:tcPr>
          <w:p w14:paraId="2C446A41" w14:textId="77777777" w:rsidR="00AD7CD1" w:rsidRPr="00A154F3" w:rsidRDefault="00AD7CD1" w:rsidP="00AD7CD1">
            <w:pPr>
              <w:rPr>
                <w:sz w:val="14"/>
                <w:szCs w:val="14"/>
              </w:rPr>
            </w:pPr>
            <w:r w:rsidRPr="00A154F3">
              <w:rPr>
                <w:sz w:val="14"/>
                <w:szCs w:val="14"/>
              </w:rPr>
              <w:t>2827</w:t>
            </w:r>
          </w:p>
        </w:tc>
        <w:tc>
          <w:tcPr>
            <w:tcW w:w="534" w:type="dxa"/>
            <w:noWrap/>
            <w:hideMark/>
          </w:tcPr>
          <w:p w14:paraId="57AD0B71" w14:textId="77777777" w:rsidR="00AD7CD1" w:rsidRPr="00A154F3" w:rsidRDefault="00AD7CD1" w:rsidP="00AD7CD1">
            <w:pPr>
              <w:rPr>
                <w:sz w:val="14"/>
                <w:szCs w:val="14"/>
              </w:rPr>
            </w:pPr>
            <w:r w:rsidRPr="00A154F3">
              <w:rPr>
                <w:sz w:val="14"/>
                <w:szCs w:val="14"/>
              </w:rPr>
              <w:t>354</w:t>
            </w:r>
          </w:p>
        </w:tc>
        <w:tc>
          <w:tcPr>
            <w:tcW w:w="534" w:type="dxa"/>
            <w:noWrap/>
            <w:hideMark/>
          </w:tcPr>
          <w:p w14:paraId="249CC100" w14:textId="77777777" w:rsidR="00AD7CD1" w:rsidRPr="00A154F3" w:rsidRDefault="00AD7CD1" w:rsidP="00AD7CD1">
            <w:pPr>
              <w:rPr>
                <w:sz w:val="14"/>
                <w:szCs w:val="14"/>
              </w:rPr>
            </w:pPr>
            <w:r w:rsidRPr="00A154F3">
              <w:rPr>
                <w:sz w:val="14"/>
                <w:szCs w:val="14"/>
              </w:rPr>
              <w:t>498</w:t>
            </w:r>
          </w:p>
        </w:tc>
        <w:tc>
          <w:tcPr>
            <w:tcW w:w="534" w:type="dxa"/>
            <w:noWrap/>
            <w:hideMark/>
          </w:tcPr>
          <w:p w14:paraId="2CA4D366" w14:textId="77777777" w:rsidR="00AD7CD1" w:rsidRPr="00A154F3" w:rsidRDefault="00AD7CD1" w:rsidP="00AD7CD1">
            <w:pPr>
              <w:rPr>
                <w:sz w:val="14"/>
                <w:szCs w:val="14"/>
              </w:rPr>
            </w:pPr>
            <w:r w:rsidRPr="00A154F3">
              <w:rPr>
                <w:sz w:val="14"/>
                <w:szCs w:val="14"/>
              </w:rPr>
              <w:t>2756</w:t>
            </w:r>
          </w:p>
        </w:tc>
        <w:tc>
          <w:tcPr>
            <w:tcW w:w="534" w:type="dxa"/>
            <w:noWrap/>
            <w:hideMark/>
          </w:tcPr>
          <w:p w14:paraId="4A4EC4F3" w14:textId="77777777" w:rsidR="00AD7CD1" w:rsidRPr="00A154F3" w:rsidRDefault="00AD7CD1" w:rsidP="00AD7CD1">
            <w:pPr>
              <w:rPr>
                <w:sz w:val="14"/>
                <w:szCs w:val="14"/>
              </w:rPr>
            </w:pPr>
            <w:r w:rsidRPr="00A154F3">
              <w:rPr>
                <w:sz w:val="14"/>
                <w:szCs w:val="14"/>
              </w:rPr>
              <w:t>5671</w:t>
            </w:r>
          </w:p>
        </w:tc>
        <w:tc>
          <w:tcPr>
            <w:tcW w:w="534" w:type="dxa"/>
            <w:noWrap/>
            <w:hideMark/>
          </w:tcPr>
          <w:p w14:paraId="4AE67066" w14:textId="77777777" w:rsidR="00AD7CD1" w:rsidRPr="00A154F3" w:rsidRDefault="00AD7CD1" w:rsidP="00AD7CD1">
            <w:pPr>
              <w:rPr>
                <w:sz w:val="14"/>
                <w:szCs w:val="14"/>
              </w:rPr>
            </w:pPr>
            <w:r w:rsidRPr="00A154F3">
              <w:rPr>
                <w:sz w:val="14"/>
                <w:szCs w:val="14"/>
              </w:rPr>
              <w:t>277</w:t>
            </w:r>
          </w:p>
        </w:tc>
      </w:tr>
    </w:tbl>
    <w:p w14:paraId="202362C4" w14:textId="447E19C0" w:rsidR="00AD7CD1" w:rsidRDefault="00AD7CD1" w:rsidP="00AD7CD1">
      <w:pPr>
        <w:rPr>
          <w:ins w:id="518" w:author="Sterling Baird" w:date="2023-03-06T17:22:00Z"/>
        </w:rPr>
      </w:pPr>
    </w:p>
    <w:p w14:paraId="5A9FEC2A" w14:textId="66FFED2F" w:rsidR="002752F2" w:rsidRDefault="00933E2A" w:rsidP="00AD7CD1">
      <w:bookmarkStart w:id="519" w:name="_Hlk129015995"/>
      <w:ins w:id="520" w:author="Sterling Baird" w:date="2023-03-06T20:48:00Z">
        <w:r>
          <w:t>The c</w:t>
        </w:r>
      </w:ins>
      <w:ins w:id="521" w:author="Sterling Baird" w:date="2023-03-06T17:23:00Z">
        <w:r w:rsidR="001046D5">
          <w:t>ode for grid search, random search, and Bayesian optimization is</w:t>
        </w:r>
      </w:ins>
      <w:ins w:id="522" w:author="Sterling Baird" w:date="2023-03-06T17:24:00Z">
        <w:r w:rsidR="0077513D">
          <w:t xml:space="preserve"> hosted at </w:t>
        </w:r>
      </w:ins>
      <w:ins w:id="523" w:author="Sterling Baird" w:date="2023-03-06T17:25:00Z">
        <w:r w:rsidR="00200E13">
          <w:fldChar w:fldCharType="begin"/>
        </w:r>
        <w:r w:rsidR="00200E13">
          <w:instrText xml:space="preserve"> HYPERLINK "</w:instrText>
        </w:r>
        <w:r w:rsidR="00200E13" w:rsidRPr="00200E13">
          <w:instrText>https://github.com/sparks-baird/self-driving-lab-demo/blob/main/src/self_driving_lab_demo/utils/search.py</w:instrText>
        </w:r>
        <w:r w:rsidR="00200E13">
          <w:instrText xml:space="preserve">" </w:instrText>
        </w:r>
        <w:r w:rsidR="00200E13">
          <w:fldChar w:fldCharType="separate"/>
        </w:r>
        <w:r w:rsidR="00200E13" w:rsidRPr="008927D5">
          <w:rPr>
            <w:rStyle w:val="Hyperlink"/>
          </w:rPr>
          <w:t>https://github.com/sparks-baird/self-driving-lab-demo/blob/main/src/self_driving_lab_demo/utils/search.py</w:t>
        </w:r>
        <w:r w:rsidR="00200E13">
          <w:fldChar w:fldCharType="end"/>
        </w:r>
      </w:ins>
      <w:ins w:id="524" w:author="Sterling Baird" w:date="2023-03-06T17:36:00Z">
        <w:r w:rsidR="000952F2">
          <w:t xml:space="preserve"> [</w:t>
        </w:r>
        <w:r w:rsidR="00896A30">
          <w:fldChar w:fldCharType="begin"/>
        </w:r>
        <w:r w:rsidR="00896A30">
          <w:instrText xml:space="preserve"> HYPERLINK "https://github.com/sparks-baird/self-driving-lab-demo/blob/268c21438ee6e98385b7aaad5e0a73034e095799/src/self_driving_lab_demo/utils/search.py" </w:instrText>
        </w:r>
        <w:r w:rsidR="00896A30">
          <w:fldChar w:fldCharType="separate"/>
        </w:r>
        <w:r w:rsidR="000952F2" w:rsidRPr="00896A30">
          <w:rPr>
            <w:rStyle w:val="Hyperlink"/>
          </w:rPr>
          <w:t>permalink</w:t>
        </w:r>
        <w:r w:rsidR="00896A30">
          <w:fldChar w:fldCharType="end"/>
        </w:r>
        <w:r w:rsidR="000952F2">
          <w:t>]</w:t>
        </w:r>
        <w:r w:rsidR="00896A30">
          <w:t>.</w:t>
        </w:r>
      </w:ins>
    </w:p>
    <w:bookmarkEnd w:id="519"/>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525"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1BFFC6E3"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525"/>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86"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87"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526" w:name="_Problem_1:_[State"/>
      <w:bookmarkStart w:id="527" w:name="_Problem_1:"/>
      <w:bookmarkEnd w:id="526"/>
      <w:bookmarkEnd w:id="527"/>
      <w:r>
        <w:br/>
      </w:r>
      <w:bookmarkStart w:id="528" w:name="_Ref129010517"/>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bookmarkEnd w:id="528"/>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6CA3B940" w14:textId="46D5C319" w:rsidR="00071F24" w:rsidRDefault="006418BE" w:rsidP="004F06BA">
      <w:pPr>
        <w:rPr>
          <w:rFonts w:asciiTheme="majorHAnsi" w:hAnsiTheme="majorHAnsi" w:cstheme="majorHAnsi"/>
          <w:sz w:val="22"/>
          <w:szCs w:val="22"/>
        </w:rPr>
      </w:pPr>
      <w:r>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Pr>
          <w:rFonts w:asciiTheme="majorHAnsi" w:hAnsiTheme="majorHAnsi" w:cstheme="majorHAnsi"/>
          <w:sz w:val="22"/>
          <w:szCs w:val="22"/>
        </w:rPr>
        <w:t>CircuitPython</w:t>
      </w:r>
      <w:proofErr w:type="spellEnd"/>
      <w:r>
        <w:rPr>
          <w:rFonts w:asciiTheme="majorHAnsi" w:hAnsiTheme="majorHAnsi" w:cstheme="majorHAnsi"/>
          <w:sz w:val="22"/>
          <w:szCs w:val="22"/>
        </w:rPr>
        <w:t xml:space="preserve">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88"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ins w:id="529" w:author="Sterling Baird" w:date="2023-03-06T16:16:00Z">
        <w:r w:rsidR="00DC06E2">
          <w:rPr>
            <w:rFonts w:asciiTheme="majorHAnsi" w:hAnsiTheme="majorHAnsi" w:cstheme="majorHAnsi"/>
            <w:sz w:val="22"/>
            <w:szCs w:val="22"/>
          </w:rPr>
          <w:t xml:space="preserve"> See</w:t>
        </w:r>
      </w:ins>
      <w:ins w:id="530" w:author="Sterling Baird" w:date="2023-03-06T16:17:00Z">
        <w:r w:rsidR="00011E9D">
          <w:rPr>
            <w:rFonts w:asciiTheme="majorHAnsi" w:hAnsiTheme="majorHAnsi" w:cstheme="majorHAnsi"/>
            <w:sz w:val="22"/>
            <w:szCs w:val="22"/>
          </w:rPr>
          <w:t xml:space="preserve"> page</w:t>
        </w:r>
      </w:ins>
      <w:ins w:id="531" w:author="Sterling Baird" w:date="2023-03-06T16:16:00Z">
        <w:r w:rsidR="00DC06E2">
          <w:rPr>
            <w:rFonts w:asciiTheme="majorHAnsi" w:hAnsiTheme="majorHAnsi" w:cstheme="majorHAnsi"/>
            <w:sz w:val="22"/>
            <w:szCs w:val="22"/>
          </w:rPr>
          <w:t xml:space="preserve"> </w:t>
        </w:r>
      </w:ins>
      <w:ins w:id="532" w:author="Sterling Baird" w:date="2023-03-06T16:17:00Z">
        <w:r w:rsidR="00A908EB">
          <w:rPr>
            <w:rFonts w:asciiTheme="majorHAnsi" w:hAnsiTheme="majorHAnsi" w:cstheme="majorHAnsi"/>
            <w:sz w:val="22"/>
            <w:szCs w:val="22"/>
          </w:rPr>
          <w:fldChar w:fldCharType="begin"/>
        </w:r>
        <w:r w:rsidR="00A908EB">
          <w:rPr>
            <w:rFonts w:asciiTheme="majorHAnsi" w:hAnsiTheme="majorHAnsi" w:cstheme="majorHAnsi"/>
            <w:sz w:val="22"/>
            <w:szCs w:val="22"/>
          </w:rPr>
          <w:instrText xml:space="preserve"> PAGEREF _Ref129011840 \h </w:instrText>
        </w:r>
      </w:ins>
      <w:r w:rsidR="00A908EB">
        <w:rPr>
          <w:rFonts w:asciiTheme="majorHAnsi" w:hAnsiTheme="majorHAnsi" w:cstheme="majorHAnsi"/>
          <w:sz w:val="22"/>
          <w:szCs w:val="22"/>
        </w:rPr>
      </w:r>
      <w:r w:rsidR="00A908EB">
        <w:rPr>
          <w:rFonts w:asciiTheme="majorHAnsi" w:hAnsiTheme="majorHAnsi" w:cstheme="majorHAnsi"/>
          <w:sz w:val="22"/>
          <w:szCs w:val="22"/>
        </w:rPr>
        <w:fldChar w:fldCharType="separate"/>
      </w:r>
      <w:ins w:id="533" w:author="Sterling Baird" w:date="2023-03-06T16:17:00Z">
        <w:r w:rsidR="00A908EB">
          <w:rPr>
            <w:rFonts w:asciiTheme="majorHAnsi" w:hAnsiTheme="majorHAnsi" w:cstheme="majorHAnsi"/>
            <w:noProof/>
            <w:sz w:val="22"/>
            <w:szCs w:val="22"/>
          </w:rPr>
          <w:t>3</w:t>
        </w:r>
        <w:r w:rsidR="00A908EB">
          <w:rPr>
            <w:rFonts w:asciiTheme="majorHAnsi" w:hAnsiTheme="majorHAnsi" w:cstheme="majorHAnsi"/>
            <w:sz w:val="22"/>
            <w:szCs w:val="22"/>
          </w:rPr>
          <w:fldChar w:fldCharType="end"/>
        </w:r>
        <w:r w:rsidR="00A908EB">
          <w:rPr>
            <w:rFonts w:asciiTheme="majorHAnsi" w:hAnsiTheme="majorHAnsi" w:cstheme="majorHAnsi"/>
            <w:sz w:val="22"/>
            <w:szCs w:val="22"/>
          </w:rPr>
          <w:t>.</w:t>
        </w:r>
      </w:ins>
    </w:p>
    <w:p w14:paraId="6BAE093D" w14:textId="05F57036" w:rsidR="006418BE" w:rsidRDefault="006418BE" w:rsidP="004F06BA">
      <w:pPr>
        <w:rPr>
          <w:rFonts w:asciiTheme="majorHAnsi" w:hAnsiTheme="majorHAnsi" w:cstheme="majorHAnsi"/>
          <w:iCs/>
          <w:color w:val="4F81BD" w:themeColor="accent1"/>
          <w:sz w:val="32"/>
          <w:szCs w:val="32"/>
        </w:rPr>
      </w:pPr>
    </w:p>
    <w:p w14:paraId="213E9091" w14:textId="5C5B608B" w:rsidR="00071F24" w:rsidRPr="00793378" w:rsidRDefault="00071F24" w:rsidP="00071F24">
      <w:pPr>
        <w:pStyle w:val="Heading2"/>
        <w:spacing w:before="0"/>
        <w:rPr>
          <w:sz w:val="28"/>
          <w:szCs w:val="28"/>
        </w:rPr>
      </w:pPr>
      <w:bookmarkStart w:id="534" w:name="_Ref129010576"/>
      <w:r w:rsidRPr="0E8BEC4E">
        <w:rPr>
          <w:color w:val="4F81BD" w:themeColor="accent1"/>
          <w:sz w:val="28"/>
          <w:szCs w:val="28"/>
        </w:rPr>
        <w:t>Problem</w:t>
      </w:r>
      <w:r>
        <w:rPr>
          <w:color w:val="4F81BD" w:themeColor="accent1"/>
          <w:sz w:val="28"/>
          <w:szCs w:val="28"/>
        </w:rPr>
        <w:t xml:space="preserve"> </w:t>
      </w:r>
      <w:r w:rsidR="001F329B">
        <w:rPr>
          <w:color w:val="4F81BD" w:themeColor="accent1"/>
          <w:sz w:val="28"/>
          <w:szCs w:val="28"/>
        </w:rPr>
        <w:t>2</w:t>
      </w:r>
      <w:r w:rsidRPr="0E8BEC4E">
        <w:rPr>
          <w:color w:val="4F81BD" w:themeColor="accent1"/>
          <w:sz w:val="28"/>
          <w:szCs w:val="28"/>
        </w:rPr>
        <w:t>:</w:t>
      </w:r>
      <w:bookmarkEnd w:id="534"/>
    </w:p>
    <w:p w14:paraId="783CC7D0" w14:textId="13E07032" w:rsidR="00071F24" w:rsidRPr="000724AB" w:rsidRDefault="00071F24" w:rsidP="00071F24">
      <w:pPr>
        <w:rPr>
          <w:rFonts w:asciiTheme="majorHAnsi" w:hAnsiTheme="majorHAnsi" w:cstheme="majorHAnsi"/>
          <w:sz w:val="22"/>
          <w:szCs w:val="22"/>
        </w:rPr>
      </w:pPr>
      <w:r>
        <w:rPr>
          <w:rFonts w:asciiTheme="majorHAnsi" w:hAnsiTheme="majorHAnsi" w:cstheme="majorHAnsi"/>
          <w:sz w:val="22"/>
          <w:szCs w:val="22"/>
        </w:rPr>
        <w:t>Can I use this without connecting to the internet?</w:t>
      </w:r>
    </w:p>
    <w:p w14:paraId="4ECA7F28" w14:textId="77777777" w:rsidR="00071F24" w:rsidRPr="000724AB" w:rsidRDefault="00071F24" w:rsidP="00071F24">
      <w:pPr>
        <w:rPr>
          <w:rFonts w:asciiTheme="majorHAnsi" w:hAnsiTheme="majorHAnsi" w:cstheme="majorHAnsi"/>
          <w:sz w:val="22"/>
          <w:szCs w:val="22"/>
        </w:rPr>
      </w:pPr>
    </w:p>
    <w:p w14:paraId="497D0077" w14:textId="77777777" w:rsidR="00071F24" w:rsidRPr="0026509E" w:rsidRDefault="00071F24" w:rsidP="00071F24">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B87B463" w14:textId="77777777" w:rsidR="00071F24" w:rsidRDefault="00071F24" w:rsidP="00071F24">
      <w:pPr>
        <w:rPr>
          <w:rFonts w:asciiTheme="majorHAnsi" w:hAnsiTheme="majorHAnsi" w:cstheme="majorHAnsi"/>
          <w:sz w:val="22"/>
          <w:szCs w:val="22"/>
        </w:rPr>
      </w:pPr>
    </w:p>
    <w:p w14:paraId="21AECC93" w14:textId="1AE57D76" w:rsidR="00FC30A9" w:rsidRPr="00FC30A9" w:rsidRDefault="00071F24" w:rsidP="004F06BA">
      <w:pPr>
        <w:rPr>
          <w:rFonts w:asciiTheme="majorHAnsi" w:hAnsiTheme="majorHAnsi" w:cstheme="majorHAnsi"/>
          <w:sz w:val="22"/>
          <w:szCs w:val="22"/>
        </w:rPr>
      </w:pPr>
      <w:del w:id="535" w:author="Sterling Baird" w:date="2023-03-06T22:25:00Z">
        <w:r w:rsidDel="00780B42">
          <w:rPr>
            <w:rFonts w:asciiTheme="majorHAnsi" w:hAnsiTheme="majorHAnsi" w:cstheme="majorHAnsi"/>
            <w:sz w:val="22"/>
            <w:szCs w:val="22"/>
          </w:rPr>
          <w:delText>While possible</w:delText>
        </w:r>
        <w:r w:rsidR="001F329B" w:rsidDel="00780B42">
          <w:rPr>
            <w:rFonts w:asciiTheme="majorHAnsi" w:hAnsiTheme="majorHAnsi" w:cstheme="majorHAnsi"/>
            <w:sz w:val="22"/>
            <w:szCs w:val="22"/>
          </w:rPr>
          <w:delText xml:space="preserve"> with minor modification</w:delText>
        </w:r>
        <w:r w:rsidDel="00780B42">
          <w:rPr>
            <w:rFonts w:asciiTheme="majorHAnsi" w:hAnsiTheme="majorHAnsi" w:cstheme="majorHAnsi"/>
            <w:sz w:val="22"/>
            <w:szCs w:val="22"/>
          </w:rPr>
          <w:delText>, connecting via USB cable</w:delText>
        </w:r>
        <w:r w:rsidR="001F329B" w:rsidDel="00780B42">
          <w:rPr>
            <w:rFonts w:asciiTheme="majorHAnsi" w:hAnsiTheme="majorHAnsi" w:cstheme="majorHAnsi"/>
            <w:sz w:val="22"/>
            <w:szCs w:val="22"/>
          </w:rPr>
          <w:delText xml:space="preserve"> is not </w:delText>
        </w:r>
      </w:del>
      <w:del w:id="536" w:author="Sterling Baird" w:date="2023-03-06T22:20:00Z">
        <w:r w:rsidR="001F329B" w:rsidDel="007C504B">
          <w:rPr>
            <w:rFonts w:asciiTheme="majorHAnsi" w:hAnsiTheme="majorHAnsi" w:cstheme="majorHAnsi"/>
            <w:sz w:val="22"/>
            <w:szCs w:val="22"/>
          </w:rPr>
          <w:delText>directly supported</w:delText>
        </w:r>
      </w:del>
      <w:del w:id="537" w:author="Sterling Baird" w:date="2023-03-06T22:25:00Z">
        <w:r w:rsidR="001F329B" w:rsidDel="00780B42">
          <w:rPr>
            <w:rFonts w:asciiTheme="majorHAnsi" w:hAnsiTheme="majorHAnsi" w:cstheme="majorHAnsi"/>
            <w:sz w:val="22"/>
            <w:szCs w:val="22"/>
          </w:rPr>
          <w:delText xml:space="preserve">. </w:delText>
        </w:r>
      </w:del>
      <w:ins w:id="538" w:author="Sterling Baird" w:date="2023-03-06T22:21:00Z">
        <w:r w:rsidR="007C504B">
          <w:rPr>
            <w:rFonts w:asciiTheme="majorHAnsi" w:hAnsiTheme="majorHAnsi" w:cstheme="majorHAnsi"/>
            <w:sz w:val="22"/>
            <w:szCs w:val="22"/>
          </w:rPr>
          <w:t>A</w:t>
        </w:r>
      </w:ins>
      <w:ins w:id="539" w:author="Sterling Baird" w:date="2023-03-06T22:24:00Z">
        <w:r w:rsidR="00E96C54">
          <w:rPr>
            <w:rFonts w:asciiTheme="majorHAnsi" w:hAnsiTheme="majorHAnsi" w:cstheme="majorHAnsi"/>
            <w:sz w:val="22"/>
            <w:szCs w:val="22"/>
          </w:rPr>
          <w:t xml:space="preserve"> simple</w:t>
        </w:r>
      </w:ins>
      <w:ins w:id="540" w:author="Sterling Baird" w:date="2023-03-06T22:22:00Z">
        <w:r w:rsidR="008A27AC">
          <w:rPr>
            <w:rFonts w:asciiTheme="majorHAnsi" w:hAnsiTheme="majorHAnsi" w:cstheme="majorHAnsi"/>
            <w:sz w:val="22"/>
            <w:szCs w:val="22"/>
          </w:rPr>
          <w:t xml:space="preserve"> </w:t>
        </w:r>
      </w:ins>
      <w:ins w:id="541" w:author="Sterling Baird" w:date="2023-03-06T22:21:00Z">
        <w:r w:rsidR="007C504B">
          <w:rPr>
            <w:rFonts w:asciiTheme="majorHAnsi" w:hAnsiTheme="majorHAnsi" w:cstheme="majorHAnsi"/>
            <w:sz w:val="22"/>
            <w:szCs w:val="22"/>
          </w:rPr>
          <w:t xml:space="preserve">example of wired communication between a computer and the microcontroller </w:t>
        </w:r>
      </w:ins>
      <w:ins w:id="542" w:author="Sterling Baird" w:date="2023-03-06T22:38:00Z">
        <w:r w:rsidR="00706852">
          <w:rPr>
            <w:rFonts w:asciiTheme="majorHAnsi" w:hAnsiTheme="majorHAnsi" w:cstheme="majorHAnsi"/>
            <w:sz w:val="22"/>
            <w:szCs w:val="22"/>
          </w:rPr>
          <w:t xml:space="preserve">for the microcontroller host code and a </w:t>
        </w:r>
        <w:proofErr w:type="spellStart"/>
        <w:r w:rsidR="00706852">
          <w:rPr>
            <w:rFonts w:asciiTheme="majorHAnsi" w:hAnsiTheme="majorHAnsi" w:cstheme="majorHAnsi"/>
            <w:sz w:val="22"/>
            <w:szCs w:val="22"/>
          </w:rPr>
          <w:t>Jupyter</w:t>
        </w:r>
        <w:proofErr w:type="spellEnd"/>
        <w:r w:rsidR="00706852">
          <w:rPr>
            <w:rFonts w:asciiTheme="majorHAnsi" w:hAnsiTheme="majorHAnsi" w:cstheme="majorHAnsi"/>
            <w:sz w:val="22"/>
            <w:szCs w:val="22"/>
          </w:rPr>
          <w:t xml:space="preserve"> notebook tutorial (client) </w:t>
        </w:r>
      </w:ins>
      <w:ins w:id="543" w:author="Sterling Baird" w:date="2023-03-06T22:23:00Z">
        <w:r w:rsidR="008A27AC">
          <w:rPr>
            <w:rFonts w:asciiTheme="majorHAnsi" w:hAnsiTheme="majorHAnsi" w:cstheme="majorHAnsi"/>
            <w:sz w:val="22"/>
            <w:szCs w:val="22"/>
          </w:rPr>
          <w:t xml:space="preserve">can be found at </w:t>
        </w:r>
        <w:r w:rsidR="008A27AC">
          <w:rPr>
            <w:rFonts w:asciiTheme="majorHAnsi" w:hAnsiTheme="majorHAnsi" w:cstheme="majorHAnsi"/>
            <w:sz w:val="22"/>
            <w:szCs w:val="22"/>
          </w:rPr>
          <w:fldChar w:fldCharType="begin"/>
        </w:r>
        <w:r w:rsidR="008A27AC">
          <w:rPr>
            <w:rFonts w:asciiTheme="majorHAnsi" w:hAnsiTheme="majorHAnsi" w:cstheme="majorHAnsi"/>
            <w:sz w:val="22"/>
            <w:szCs w:val="22"/>
          </w:rPr>
          <w:instrText xml:space="preserve"> HYPERLINK "</w:instrText>
        </w:r>
      </w:ins>
      <w:ins w:id="544" w:author="Sterling Baird" w:date="2023-03-06T22:21:00Z">
        <w:r w:rsidR="008A27AC" w:rsidRPr="008A27AC">
          <w:rPr>
            <w:rPrChange w:id="545" w:author="Sterling Baird" w:date="2023-03-06T22:23:00Z">
              <w:rPr>
                <w:rStyle w:val="Hyperlink"/>
                <w:rFonts w:asciiTheme="majorHAnsi" w:hAnsiTheme="majorHAnsi" w:cstheme="majorHAnsi"/>
                <w:sz w:val="22"/>
                <w:szCs w:val="22"/>
              </w:rPr>
            </w:rPrChange>
          </w:rPr>
          <w:instrText>https://github.com/sparks-baird/self-driving-lab-demo/tree/main/src/extra/nonwireless</w:instrText>
        </w:r>
      </w:ins>
      <w:ins w:id="546" w:author="Sterling Baird" w:date="2023-03-06T22:23:00Z">
        <w:r w:rsidR="008A27AC">
          <w:rPr>
            <w:rFonts w:asciiTheme="majorHAnsi" w:hAnsiTheme="majorHAnsi" w:cstheme="majorHAnsi"/>
            <w:sz w:val="22"/>
            <w:szCs w:val="22"/>
          </w:rPr>
          <w:instrText xml:space="preserve">" </w:instrText>
        </w:r>
        <w:r w:rsidR="008A27AC">
          <w:rPr>
            <w:rFonts w:asciiTheme="majorHAnsi" w:hAnsiTheme="majorHAnsi" w:cstheme="majorHAnsi"/>
            <w:sz w:val="22"/>
            <w:szCs w:val="22"/>
          </w:rPr>
        </w:r>
        <w:r w:rsidR="008A27AC">
          <w:rPr>
            <w:rFonts w:asciiTheme="majorHAnsi" w:hAnsiTheme="majorHAnsi" w:cstheme="majorHAnsi"/>
            <w:sz w:val="22"/>
            <w:szCs w:val="22"/>
          </w:rPr>
          <w:fldChar w:fldCharType="separate"/>
        </w:r>
      </w:ins>
      <w:ins w:id="547" w:author="Sterling Baird" w:date="2023-03-06T22:21:00Z">
        <w:r w:rsidR="008A27AC" w:rsidRPr="008A27AC">
          <w:rPr>
            <w:rStyle w:val="Hyperlink"/>
            <w:rFonts w:asciiTheme="majorHAnsi" w:hAnsiTheme="majorHAnsi" w:cstheme="majorHAnsi"/>
            <w:sz w:val="22"/>
            <w:szCs w:val="22"/>
          </w:rPr>
          <w:t>https://github.com/sparks-baird/self-driving-lab-demo/tree/main/src/extra/nonwireless</w:t>
        </w:r>
      </w:ins>
      <w:ins w:id="548" w:author="Sterling Baird" w:date="2023-03-06T22:23:00Z">
        <w:r w:rsidR="008A27AC">
          <w:rPr>
            <w:rFonts w:asciiTheme="majorHAnsi" w:hAnsiTheme="majorHAnsi" w:cstheme="majorHAnsi"/>
            <w:sz w:val="22"/>
            <w:szCs w:val="22"/>
          </w:rPr>
          <w:fldChar w:fldCharType="end"/>
        </w:r>
      </w:ins>
      <w:ins w:id="549" w:author="Sterling Baird" w:date="2023-03-06T22:21:00Z">
        <w:r w:rsidR="007C504B">
          <w:rPr>
            <w:rFonts w:asciiTheme="majorHAnsi" w:hAnsiTheme="majorHAnsi" w:cstheme="majorHAnsi"/>
            <w:sz w:val="22"/>
            <w:szCs w:val="22"/>
          </w:rPr>
          <w:t xml:space="preserve"> [</w:t>
        </w:r>
        <w:r w:rsidR="007C504B">
          <w:rPr>
            <w:rFonts w:asciiTheme="majorHAnsi" w:hAnsiTheme="majorHAnsi" w:cstheme="majorHAnsi"/>
            <w:sz w:val="22"/>
            <w:szCs w:val="22"/>
          </w:rPr>
          <w:fldChar w:fldCharType="begin"/>
        </w:r>
        <w:r w:rsidR="007C504B">
          <w:rPr>
            <w:rFonts w:asciiTheme="majorHAnsi" w:hAnsiTheme="majorHAnsi" w:cstheme="majorHAnsi"/>
            <w:sz w:val="22"/>
            <w:szCs w:val="22"/>
          </w:rPr>
          <w:instrText xml:space="preserve"> HYPERLINK "https://github.com/sparks-baird/self-driving-lab-demo/blob/c270484b4d5e1c8d5c75558e939885683d1215be/src/extra/nonwireless/main.py" </w:instrText>
        </w:r>
        <w:r w:rsidR="007C504B">
          <w:rPr>
            <w:rFonts w:asciiTheme="majorHAnsi" w:hAnsiTheme="majorHAnsi" w:cstheme="majorHAnsi"/>
            <w:sz w:val="22"/>
            <w:szCs w:val="22"/>
          </w:rPr>
        </w:r>
        <w:r w:rsidR="007C504B">
          <w:rPr>
            <w:rFonts w:asciiTheme="majorHAnsi" w:hAnsiTheme="majorHAnsi" w:cstheme="majorHAnsi"/>
            <w:sz w:val="22"/>
            <w:szCs w:val="22"/>
          </w:rPr>
          <w:fldChar w:fldCharType="separate"/>
        </w:r>
        <w:r w:rsidR="007C504B" w:rsidRPr="00587739">
          <w:rPr>
            <w:rStyle w:val="Hyperlink"/>
            <w:rFonts w:asciiTheme="majorHAnsi" w:hAnsiTheme="majorHAnsi" w:cstheme="majorHAnsi"/>
            <w:sz w:val="22"/>
            <w:szCs w:val="22"/>
          </w:rPr>
          <w:t>permalink</w:t>
        </w:r>
        <w:r w:rsidR="007C504B">
          <w:rPr>
            <w:rFonts w:asciiTheme="majorHAnsi" w:hAnsiTheme="majorHAnsi" w:cstheme="majorHAnsi"/>
            <w:sz w:val="22"/>
            <w:szCs w:val="22"/>
          </w:rPr>
          <w:fldChar w:fldCharType="end"/>
        </w:r>
        <w:r w:rsidR="007C504B">
          <w:rPr>
            <w:rFonts w:asciiTheme="majorHAnsi" w:hAnsiTheme="majorHAnsi" w:cstheme="majorHAnsi"/>
            <w:sz w:val="22"/>
            <w:szCs w:val="22"/>
          </w:rPr>
          <w:t>]</w:t>
        </w:r>
      </w:ins>
      <w:ins w:id="550" w:author="Sterling Baird" w:date="2023-03-06T22:38:00Z">
        <w:r w:rsidR="00706852">
          <w:rPr>
            <w:rFonts w:asciiTheme="majorHAnsi" w:hAnsiTheme="majorHAnsi" w:cstheme="majorHAnsi"/>
            <w:sz w:val="22"/>
            <w:szCs w:val="22"/>
          </w:rPr>
          <w:t xml:space="preserve"> </w:t>
        </w:r>
      </w:ins>
      <w:ins w:id="551" w:author="Sterling Baird" w:date="2023-03-06T22:23:00Z">
        <w:r w:rsidR="008A27AC">
          <w:rPr>
            <w:rFonts w:asciiTheme="majorHAnsi" w:hAnsiTheme="majorHAnsi" w:cstheme="majorHAnsi"/>
            <w:sz w:val="22"/>
            <w:szCs w:val="22"/>
          </w:rPr>
          <w:t xml:space="preserve">and </w:t>
        </w:r>
      </w:ins>
      <w:ins w:id="552" w:author="Sterling Baird" w:date="2023-03-06T22:22:00Z">
        <w:r w:rsidR="004134B9">
          <w:rPr>
            <w:rFonts w:asciiTheme="majorHAnsi" w:hAnsiTheme="majorHAnsi" w:cstheme="majorHAnsi"/>
            <w:sz w:val="22"/>
            <w:szCs w:val="22"/>
          </w:rPr>
          <w:fldChar w:fldCharType="begin"/>
        </w:r>
        <w:r w:rsidR="004134B9">
          <w:rPr>
            <w:rFonts w:asciiTheme="majorHAnsi" w:hAnsiTheme="majorHAnsi" w:cstheme="majorHAnsi"/>
            <w:sz w:val="22"/>
            <w:szCs w:val="22"/>
          </w:rPr>
          <w:instrText xml:space="preserve"> HYPERLINK "</w:instrText>
        </w:r>
        <w:r w:rsidR="004134B9" w:rsidRPr="004134B9">
          <w:rPr>
            <w:rFonts w:asciiTheme="majorHAnsi" w:hAnsiTheme="majorHAnsi" w:cstheme="majorHAnsi"/>
            <w:sz w:val="22"/>
            <w:szCs w:val="22"/>
          </w:rPr>
          <w:instrText>https://github.com/sparks-baird/self-driving-lab-demo/blob/main/notebooks/5.0-nonwireless-search.ipynb</w:instrText>
        </w:r>
        <w:r w:rsidR="004134B9">
          <w:rPr>
            <w:rFonts w:asciiTheme="majorHAnsi" w:hAnsiTheme="majorHAnsi" w:cstheme="majorHAnsi"/>
            <w:sz w:val="22"/>
            <w:szCs w:val="22"/>
          </w:rPr>
          <w:instrText xml:space="preserve">" </w:instrText>
        </w:r>
        <w:r w:rsidR="004134B9">
          <w:rPr>
            <w:rFonts w:asciiTheme="majorHAnsi" w:hAnsiTheme="majorHAnsi" w:cstheme="majorHAnsi"/>
            <w:sz w:val="22"/>
            <w:szCs w:val="22"/>
          </w:rPr>
        </w:r>
        <w:r w:rsidR="004134B9">
          <w:rPr>
            <w:rFonts w:asciiTheme="majorHAnsi" w:hAnsiTheme="majorHAnsi" w:cstheme="majorHAnsi"/>
            <w:sz w:val="22"/>
            <w:szCs w:val="22"/>
          </w:rPr>
          <w:fldChar w:fldCharType="separate"/>
        </w:r>
        <w:r w:rsidR="004134B9" w:rsidRPr="009B6B4D">
          <w:rPr>
            <w:rStyle w:val="Hyperlink"/>
            <w:rFonts w:asciiTheme="majorHAnsi" w:hAnsiTheme="majorHAnsi" w:cstheme="majorHAnsi"/>
            <w:sz w:val="22"/>
            <w:szCs w:val="22"/>
          </w:rPr>
          <w:t>https://github.com/sparks-baird/self-driving-lab-demo/blob/main/notebooks/5.0-nonwireless-search.ipynb</w:t>
        </w:r>
        <w:r w:rsidR="004134B9">
          <w:rPr>
            <w:rFonts w:asciiTheme="majorHAnsi" w:hAnsiTheme="majorHAnsi" w:cstheme="majorHAnsi"/>
            <w:sz w:val="22"/>
            <w:szCs w:val="22"/>
          </w:rPr>
          <w:fldChar w:fldCharType="end"/>
        </w:r>
        <w:r w:rsidR="004134B9">
          <w:rPr>
            <w:rFonts w:asciiTheme="majorHAnsi" w:hAnsiTheme="majorHAnsi" w:cstheme="majorHAnsi"/>
            <w:sz w:val="22"/>
            <w:szCs w:val="22"/>
          </w:rPr>
          <w:t xml:space="preserve"> [</w:t>
        </w:r>
        <w:r w:rsidR="00663652">
          <w:rPr>
            <w:rFonts w:asciiTheme="majorHAnsi" w:hAnsiTheme="majorHAnsi" w:cstheme="majorHAnsi"/>
            <w:sz w:val="22"/>
            <w:szCs w:val="22"/>
          </w:rPr>
          <w:fldChar w:fldCharType="begin"/>
        </w:r>
        <w:r w:rsidR="00663652">
          <w:rPr>
            <w:rFonts w:asciiTheme="majorHAnsi" w:hAnsiTheme="majorHAnsi" w:cstheme="majorHAnsi"/>
            <w:sz w:val="22"/>
            <w:szCs w:val="22"/>
          </w:rPr>
          <w:instrText xml:space="preserve"> HYPERLINK "https://github.com/sparks-baird/self-driving-lab-demo/blob/268c21438ee6e98385b7aaad5e0a73034e095799/notebooks/5.0-nonwireless-search.ipynb" </w:instrText>
        </w:r>
        <w:r w:rsidR="00663652">
          <w:rPr>
            <w:rFonts w:asciiTheme="majorHAnsi" w:hAnsiTheme="majorHAnsi" w:cstheme="majorHAnsi"/>
            <w:sz w:val="22"/>
            <w:szCs w:val="22"/>
          </w:rPr>
        </w:r>
        <w:r w:rsidR="00663652">
          <w:rPr>
            <w:rFonts w:asciiTheme="majorHAnsi" w:hAnsiTheme="majorHAnsi" w:cstheme="majorHAnsi"/>
            <w:sz w:val="22"/>
            <w:szCs w:val="22"/>
          </w:rPr>
          <w:fldChar w:fldCharType="separate"/>
        </w:r>
        <w:r w:rsidR="004134B9" w:rsidRPr="00663652">
          <w:rPr>
            <w:rStyle w:val="Hyperlink"/>
            <w:rFonts w:asciiTheme="majorHAnsi" w:hAnsiTheme="majorHAnsi" w:cstheme="majorHAnsi"/>
            <w:sz w:val="22"/>
            <w:szCs w:val="22"/>
          </w:rPr>
          <w:t>permalink</w:t>
        </w:r>
        <w:r w:rsidR="00663652">
          <w:rPr>
            <w:rFonts w:asciiTheme="majorHAnsi" w:hAnsiTheme="majorHAnsi" w:cstheme="majorHAnsi"/>
            <w:sz w:val="22"/>
            <w:szCs w:val="22"/>
          </w:rPr>
          <w:fldChar w:fldCharType="end"/>
        </w:r>
        <w:r w:rsidR="004134B9">
          <w:rPr>
            <w:rFonts w:asciiTheme="majorHAnsi" w:hAnsiTheme="majorHAnsi" w:cstheme="majorHAnsi"/>
            <w:sz w:val="22"/>
            <w:szCs w:val="22"/>
          </w:rPr>
          <w:t>]</w:t>
        </w:r>
      </w:ins>
      <w:ins w:id="553" w:author="Sterling Baird" w:date="2023-03-06T22:23:00Z">
        <w:r w:rsidR="009135F4">
          <w:rPr>
            <w:rFonts w:asciiTheme="majorHAnsi" w:hAnsiTheme="majorHAnsi" w:cstheme="majorHAnsi"/>
            <w:sz w:val="22"/>
            <w:szCs w:val="22"/>
          </w:rPr>
          <w:t>, respectively</w:t>
        </w:r>
      </w:ins>
      <w:ins w:id="554" w:author="Sterling Baird" w:date="2023-03-06T22:22:00Z">
        <w:r w:rsidR="00663652">
          <w:rPr>
            <w:rFonts w:asciiTheme="majorHAnsi" w:hAnsiTheme="majorHAnsi" w:cstheme="majorHAnsi"/>
            <w:sz w:val="22"/>
            <w:szCs w:val="22"/>
          </w:rPr>
          <w:t>.</w:t>
        </w:r>
      </w:ins>
      <w:ins w:id="555" w:author="Sterling Baird" w:date="2023-03-06T22:21:00Z">
        <w:r w:rsidR="007C504B">
          <w:rPr>
            <w:rFonts w:asciiTheme="majorHAnsi" w:hAnsiTheme="majorHAnsi" w:cstheme="majorHAnsi"/>
            <w:sz w:val="22"/>
            <w:szCs w:val="22"/>
          </w:rPr>
          <w:t xml:space="preserve"> </w:t>
        </w:r>
      </w:ins>
      <w:ins w:id="556" w:author="Sterling Baird" w:date="2023-03-06T22:25:00Z">
        <w:r w:rsidR="00780B42">
          <w:rPr>
            <w:rFonts w:asciiTheme="majorHAnsi" w:hAnsiTheme="majorHAnsi" w:cstheme="majorHAnsi"/>
            <w:sz w:val="22"/>
            <w:szCs w:val="22"/>
          </w:rPr>
          <w:t xml:space="preserve">While possible with </w:t>
        </w:r>
      </w:ins>
      <w:ins w:id="557" w:author="Sterling Baird" w:date="2023-03-06T22:27:00Z">
        <w:r w:rsidR="004B67CA">
          <w:rPr>
            <w:rFonts w:asciiTheme="majorHAnsi" w:hAnsiTheme="majorHAnsi" w:cstheme="majorHAnsi"/>
            <w:sz w:val="22"/>
            <w:szCs w:val="22"/>
          </w:rPr>
          <w:t xml:space="preserve">some </w:t>
        </w:r>
      </w:ins>
      <w:ins w:id="558" w:author="Sterling Baird" w:date="2023-03-06T22:25:00Z">
        <w:r w:rsidR="00780B42">
          <w:rPr>
            <w:rFonts w:asciiTheme="majorHAnsi" w:hAnsiTheme="majorHAnsi" w:cstheme="majorHAnsi"/>
            <w:sz w:val="22"/>
            <w:szCs w:val="22"/>
          </w:rPr>
          <w:t xml:space="preserve">modification, </w:t>
        </w:r>
      </w:ins>
      <w:ins w:id="559" w:author="Sterling Baird" w:date="2023-03-06T22:27:00Z">
        <w:r w:rsidR="004B67CA">
          <w:rPr>
            <w:rFonts w:asciiTheme="majorHAnsi" w:hAnsiTheme="majorHAnsi" w:cstheme="majorHAnsi"/>
            <w:sz w:val="22"/>
            <w:szCs w:val="22"/>
          </w:rPr>
          <w:t xml:space="preserve">data communication via </w:t>
        </w:r>
      </w:ins>
      <w:ins w:id="560" w:author="Sterling Baird" w:date="2023-03-06T22:25:00Z">
        <w:r w:rsidR="00780B42">
          <w:rPr>
            <w:rFonts w:asciiTheme="majorHAnsi" w:hAnsiTheme="majorHAnsi" w:cstheme="majorHAnsi"/>
            <w:sz w:val="22"/>
            <w:szCs w:val="22"/>
          </w:rPr>
          <w:t xml:space="preserve">a USB cable is not actively supported </w:t>
        </w:r>
      </w:ins>
      <w:ins w:id="561" w:author="Sterling Baird" w:date="2023-03-06T22:28:00Z">
        <w:r w:rsidR="00321BC2">
          <w:rPr>
            <w:rFonts w:asciiTheme="majorHAnsi" w:hAnsiTheme="majorHAnsi" w:cstheme="majorHAnsi"/>
            <w:sz w:val="22"/>
            <w:szCs w:val="22"/>
          </w:rPr>
          <w:t xml:space="preserve">for </w:t>
        </w:r>
        <w:r w:rsidR="00321BC2">
          <w:rPr>
            <w:rFonts w:asciiTheme="majorHAnsi" w:hAnsiTheme="majorHAnsi" w:cstheme="majorHAnsi"/>
            <w:sz w:val="22"/>
            <w:szCs w:val="22"/>
          </w:rPr>
          <w:fldChar w:fldCharType="begin"/>
        </w:r>
        <w:r w:rsidR="00321BC2">
          <w:rPr>
            <w:rFonts w:asciiTheme="majorHAnsi" w:hAnsiTheme="majorHAnsi" w:cstheme="majorHAnsi"/>
            <w:sz w:val="22"/>
            <w:szCs w:val="22"/>
          </w:rPr>
          <w:instrText xml:space="preserve"> HYPERLINK "https://github.com/sparks-baird/self-driving-lab-demo/releases" </w:instrText>
        </w:r>
        <w:r w:rsidR="00321BC2">
          <w:rPr>
            <w:rFonts w:asciiTheme="majorHAnsi" w:hAnsiTheme="majorHAnsi" w:cstheme="majorHAnsi"/>
            <w:sz w:val="22"/>
            <w:szCs w:val="22"/>
          </w:rPr>
        </w:r>
        <w:r w:rsidR="00321BC2">
          <w:rPr>
            <w:rFonts w:asciiTheme="majorHAnsi" w:hAnsiTheme="majorHAnsi" w:cstheme="majorHAnsi"/>
            <w:sz w:val="22"/>
            <w:szCs w:val="22"/>
          </w:rPr>
          <w:fldChar w:fldCharType="separate"/>
        </w:r>
        <w:r w:rsidR="00321BC2" w:rsidRPr="00321BC2">
          <w:rPr>
            <w:rStyle w:val="Hyperlink"/>
            <w:rFonts w:asciiTheme="majorHAnsi" w:hAnsiTheme="majorHAnsi" w:cstheme="majorHAnsi"/>
            <w:sz w:val="22"/>
            <w:szCs w:val="22"/>
          </w:rPr>
          <w:t>new releases of microcontroller host code</w:t>
        </w:r>
        <w:r w:rsidR="00321BC2">
          <w:rPr>
            <w:rFonts w:asciiTheme="majorHAnsi" w:hAnsiTheme="majorHAnsi" w:cstheme="majorHAnsi"/>
            <w:sz w:val="22"/>
            <w:szCs w:val="22"/>
          </w:rPr>
          <w:fldChar w:fldCharType="end"/>
        </w:r>
        <w:r w:rsidR="00321BC2">
          <w:rPr>
            <w:rFonts w:asciiTheme="majorHAnsi" w:hAnsiTheme="majorHAnsi" w:cstheme="majorHAnsi"/>
            <w:sz w:val="22"/>
            <w:szCs w:val="22"/>
          </w:rPr>
          <w:t xml:space="preserve"> nor </w:t>
        </w:r>
      </w:ins>
      <w:ins w:id="562" w:author="Sterling Baird" w:date="2023-03-06T22:29:00Z">
        <w:r w:rsidR="007128CF">
          <w:rPr>
            <w:rFonts w:asciiTheme="majorHAnsi" w:hAnsiTheme="majorHAnsi" w:cstheme="majorHAnsi"/>
            <w:sz w:val="22"/>
            <w:szCs w:val="22"/>
          </w:rPr>
          <w:fldChar w:fldCharType="begin"/>
        </w:r>
        <w:r w:rsidR="007128CF">
          <w:rPr>
            <w:rFonts w:asciiTheme="majorHAnsi" w:hAnsiTheme="majorHAnsi" w:cstheme="majorHAnsi"/>
            <w:sz w:val="22"/>
            <w:szCs w:val="22"/>
          </w:rPr>
          <w:instrText xml:space="preserve"> HYPERLINK "https://github.com/sparks-baird/self-driving-lab-demo/blob/main/notebooks/README.md" \l "6-advanced-optimization" </w:instrText>
        </w:r>
        <w:r w:rsidR="007128CF">
          <w:rPr>
            <w:rFonts w:asciiTheme="majorHAnsi" w:hAnsiTheme="majorHAnsi" w:cstheme="majorHAnsi"/>
            <w:sz w:val="22"/>
            <w:szCs w:val="22"/>
          </w:rPr>
        </w:r>
        <w:r w:rsidR="007128CF">
          <w:rPr>
            <w:rFonts w:asciiTheme="majorHAnsi" w:hAnsiTheme="majorHAnsi" w:cstheme="majorHAnsi"/>
            <w:sz w:val="22"/>
            <w:szCs w:val="22"/>
          </w:rPr>
          <w:fldChar w:fldCharType="separate"/>
        </w:r>
        <w:r w:rsidR="00780B42" w:rsidRPr="007128CF">
          <w:rPr>
            <w:rStyle w:val="Hyperlink"/>
            <w:rFonts w:asciiTheme="majorHAnsi" w:hAnsiTheme="majorHAnsi" w:cstheme="majorHAnsi"/>
            <w:sz w:val="22"/>
            <w:szCs w:val="22"/>
          </w:rPr>
          <w:t>the advanced</w:t>
        </w:r>
        <w:r w:rsidR="00EA3227" w:rsidRPr="007128CF">
          <w:rPr>
            <w:rStyle w:val="Hyperlink"/>
            <w:rFonts w:asciiTheme="majorHAnsi" w:hAnsiTheme="majorHAnsi" w:cstheme="majorHAnsi"/>
            <w:sz w:val="22"/>
            <w:szCs w:val="22"/>
          </w:rPr>
          <w:t xml:space="preserve"> tutorials</w:t>
        </w:r>
        <w:r w:rsidR="007128CF">
          <w:rPr>
            <w:rFonts w:asciiTheme="majorHAnsi" w:hAnsiTheme="majorHAnsi" w:cstheme="majorHAnsi"/>
            <w:sz w:val="22"/>
            <w:szCs w:val="22"/>
          </w:rPr>
          <w:fldChar w:fldCharType="end"/>
        </w:r>
      </w:ins>
      <w:ins w:id="563" w:author="Sterling Baird" w:date="2023-03-06T22:25:00Z">
        <w:r w:rsidR="00780B42">
          <w:rPr>
            <w:rFonts w:asciiTheme="majorHAnsi" w:hAnsiTheme="majorHAnsi" w:cstheme="majorHAnsi"/>
            <w:sz w:val="22"/>
            <w:szCs w:val="22"/>
          </w:rPr>
          <w:t xml:space="preserve">. </w:t>
        </w:r>
      </w:ins>
      <w:del w:id="564" w:author="Sterling Baird" w:date="2023-03-06T22:22:00Z">
        <w:r w:rsidR="001F329B" w:rsidDel="00663652">
          <w:rPr>
            <w:rFonts w:asciiTheme="majorHAnsi" w:hAnsiTheme="majorHAnsi" w:cstheme="majorHAnsi"/>
            <w:sz w:val="22"/>
            <w:szCs w:val="22"/>
          </w:rPr>
          <w:delText xml:space="preserve">The emphasis is on using this with sophisticated software packages (e.g., </w:delText>
        </w:r>
        <w:r w:rsidR="00000000" w:rsidDel="00663652">
          <w:fldChar w:fldCharType="begin"/>
        </w:r>
        <w:r w:rsidR="00000000" w:rsidDel="00663652">
          <w:delInstrText>HYPERLINK "https://ax.dev/docs/bayesopt.html"</w:delInstrText>
        </w:r>
        <w:r w:rsidR="00000000" w:rsidDel="00663652">
          <w:fldChar w:fldCharType="separate"/>
        </w:r>
        <w:r w:rsidR="001F329B" w:rsidRPr="001F329B" w:rsidDel="00663652">
          <w:rPr>
            <w:rStyle w:val="Hyperlink"/>
            <w:rFonts w:asciiTheme="majorHAnsi" w:hAnsiTheme="majorHAnsi" w:cstheme="majorHAnsi"/>
            <w:sz w:val="22"/>
            <w:szCs w:val="22"/>
          </w:rPr>
          <w:delText>Meta’s Adaptive Experimentation platform</w:delText>
        </w:r>
        <w:r w:rsidR="00000000" w:rsidDel="00663652">
          <w:rPr>
            <w:rStyle w:val="Hyperlink"/>
            <w:rFonts w:asciiTheme="majorHAnsi" w:hAnsiTheme="majorHAnsi" w:cstheme="majorHAnsi"/>
            <w:sz w:val="22"/>
            <w:szCs w:val="22"/>
          </w:rPr>
          <w:fldChar w:fldCharType="end"/>
        </w:r>
        <w:r w:rsidR="001F329B" w:rsidDel="00663652">
          <w:rPr>
            <w:rFonts w:asciiTheme="majorHAnsi" w:hAnsiTheme="majorHAnsi" w:cstheme="majorHAnsi"/>
            <w:sz w:val="22"/>
            <w:szCs w:val="22"/>
          </w:rPr>
          <w:delText>) that are not typically supported via the lightweight MicroPython firmware that runs on the microcontroller.</w:delText>
        </w:r>
        <w:r w:rsidR="00FC30A9" w:rsidDel="00663652">
          <w:rPr>
            <w:rFonts w:asciiTheme="majorHAnsi" w:hAnsiTheme="majorHAnsi" w:cstheme="majorHAnsi"/>
            <w:sz w:val="22"/>
            <w:szCs w:val="22"/>
          </w:rPr>
          <w:delText xml:space="preserve"> </w:delText>
        </w:r>
      </w:del>
      <w:r w:rsidR="00FC30A9">
        <w:rPr>
          <w:rFonts w:asciiTheme="majorHAnsi" w:hAnsiTheme="majorHAnsi" w:cstheme="majorHAnsi"/>
          <w:sz w:val="22"/>
          <w:szCs w:val="22"/>
        </w:rPr>
        <w:t>For private, secure</w:t>
      </w:r>
      <w:ins w:id="565" w:author="Sterling Baird" w:date="2023-03-06T22:25:00Z">
        <w:r w:rsidR="00CE3E33">
          <w:rPr>
            <w:rFonts w:asciiTheme="majorHAnsi" w:hAnsiTheme="majorHAnsi" w:cstheme="majorHAnsi"/>
            <w:sz w:val="22"/>
            <w:szCs w:val="22"/>
          </w:rPr>
          <w:t xml:space="preserve">, wireless </w:t>
        </w:r>
      </w:ins>
      <w:del w:id="566" w:author="Sterling Baird" w:date="2023-03-06T22:25:00Z">
        <w:r w:rsidR="00FC30A9" w:rsidDel="00CE3E33">
          <w:rPr>
            <w:rFonts w:asciiTheme="majorHAnsi" w:hAnsiTheme="majorHAnsi" w:cstheme="majorHAnsi"/>
            <w:sz w:val="22"/>
            <w:szCs w:val="22"/>
          </w:rPr>
          <w:delText xml:space="preserve"> </w:delText>
        </w:r>
      </w:del>
      <w:r w:rsidR="00FC30A9">
        <w:rPr>
          <w:rFonts w:asciiTheme="majorHAnsi" w:hAnsiTheme="majorHAnsi" w:cstheme="majorHAnsi"/>
          <w:sz w:val="22"/>
          <w:szCs w:val="22"/>
        </w:rPr>
        <w:t xml:space="preserve">communication between the Pico W microcontroller and the client (e.g., </w:t>
      </w:r>
      <w:proofErr w:type="spellStart"/>
      <w:r w:rsidR="00FC30A9">
        <w:rPr>
          <w:rFonts w:asciiTheme="majorHAnsi" w:hAnsiTheme="majorHAnsi" w:cstheme="majorHAnsi"/>
          <w:sz w:val="22"/>
          <w:szCs w:val="22"/>
        </w:rPr>
        <w:t>Jupyter</w:t>
      </w:r>
      <w:proofErr w:type="spellEnd"/>
      <w:r w:rsidR="00FC30A9">
        <w:rPr>
          <w:rFonts w:asciiTheme="majorHAnsi" w:hAnsiTheme="majorHAnsi" w:cstheme="majorHAnsi"/>
          <w:sz w:val="22"/>
          <w:szCs w:val="22"/>
        </w:rPr>
        <w:t xml:space="preserve"> notebook running locally), a free, private </w:t>
      </w:r>
      <w:proofErr w:type="spellStart"/>
      <w:r w:rsidR="00FC30A9">
        <w:rPr>
          <w:rFonts w:asciiTheme="majorHAnsi" w:hAnsiTheme="majorHAnsi" w:cstheme="majorHAnsi"/>
          <w:sz w:val="22"/>
          <w:szCs w:val="22"/>
        </w:rPr>
        <w:t>HiveMQ</w:t>
      </w:r>
      <w:proofErr w:type="spellEnd"/>
      <w:r w:rsidR="00FC30A9">
        <w:rPr>
          <w:rFonts w:asciiTheme="majorHAnsi" w:hAnsiTheme="majorHAnsi" w:cstheme="majorHAnsi"/>
          <w:sz w:val="22"/>
          <w:szCs w:val="22"/>
        </w:rPr>
        <w:t xml:space="preserve"> instance can be set up per the instructions in </w:t>
      </w:r>
      <w:r w:rsidR="00FC30A9">
        <w:rPr>
          <w:rFonts w:asciiTheme="majorHAnsi" w:hAnsiTheme="majorHAnsi" w:cstheme="majorHAnsi"/>
          <w:sz w:val="22"/>
          <w:szCs w:val="22"/>
        </w:rPr>
        <w:fldChar w:fldCharType="begin"/>
      </w:r>
      <w:r w:rsidR="00FC30A9">
        <w:rPr>
          <w:rFonts w:asciiTheme="majorHAnsi" w:hAnsiTheme="majorHAnsi" w:cstheme="majorHAnsi"/>
          <w:sz w:val="22"/>
          <w:szCs w:val="22"/>
        </w:rPr>
        <w:instrText xml:space="preserve"> REF _Ref122439596 \h </w:instrText>
      </w:r>
      <w:r w:rsidR="00FC30A9">
        <w:rPr>
          <w:rFonts w:asciiTheme="majorHAnsi" w:hAnsiTheme="majorHAnsi" w:cstheme="majorHAnsi"/>
          <w:sz w:val="22"/>
          <w:szCs w:val="22"/>
        </w:rPr>
      </w:r>
      <w:r w:rsidR="00FC30A9">
        <w:rPr>
          <w:rFonts w:asciiTheme="majorHAnsi" w:hAnsiTheme="majorHAnsi" w:cstheme="majorHAnsi"/>
          <w:sz w:val="22"/>
          <w:szCs w:val="22"/>
        </w:rPr>
        <w:fldChar w:fldCharType="separate"/>
      </w:r>
      <w:r w:rsidR="00FC30A9" w:rsidRPr="00681716">
        <w:rPr>
          <w:rFonts w:cstheme="majorHAnsi"/>
          <w:color w:val="4F81BD" w:themeColor="accent1"/>
          <w:sz w:val="28"/>
          <w:szCs w:val="28"/>
        </w:rPr>
        <w:t>Software Setup</w:t>
      </w:r>
      <w:r w:rsidR="00FC30A9">
        <w:rPr>
          <w:rFonts w:asciiTheme="majorHAnsi" w:hAnsiTheme="majorHAnsi" w:cstheme="majorHAnsi"/>
          <w:sz w:val="22"/>
          <w:szCs w:val="22"/>
        </w:rPr>
        <w:fldChar w:fldCharType="end"/>
      </w:r>
      <w:r w:rsidR="00FC30A9">
        <w:rPr>
          <w:rFonts w:asciiTheme="majorHAnsi" w:hAnsiTheme="majorHAnsi" w:cstheme="majorHAnsi"/>
          <w:sz w:val="22"/>
          <w:szCs w:val="22"/>
        </w:rPr>
        <w:t>.</w:t>
      </w:r>
      <w:ins w:id="567" w:author="Sterling Baird" w:date="2023-03-04T11:04:00Z">
        <w:r w:rsidR="00834F5C">
          <w:rPr>
            <w:rFonts w:asciiTheme="majorHAnsi" w:hAnsiTheme="majorHAnsi" w:cstheme="majorHAnsi"/>
            <w:sz w:val="22"/>
            <w:szCs w:val="22"/>
          </w:rPr>
          <w:t xml:space="preserve"> </w:t>
        </w:r>
      </w:ins>
      <w:ins w:id="568" w:author="Sterling Baird" w:date="2023-03-06T22:29:00Z">
        <w:r w:rsidR="00632D54">
          <w:rPr>
            <w:rFonts w:asciiTheme="majorHAnsi" w:hAnsiTheme="majorHAnsi" w:cstheme="majorHAnsi"/>
            <w:sz w:val="22"/>
            <w:szCs w:val="22"/>
          </w:rPr>
          <w:t xml:space="preserve">For recommendations regarding </w:t>
        </w:r>
      </w:ins>
      <w:ins w:id="569" w:author="Sterling Baird" w:date="2023-03-06T22:43:00Z">
        <w:r w:rsidR="00057565">
          <w:rPr>
            <w:rFonts w:asciiTheme="majorHAnsi" w:hAnsiTheme="majorHAnsi" w:cstheme="majorHAnsi"/>
            <w:sz w:val="22"/>
            <w:szCs w:val="22"/>
          </w:rPr>
          <w:t xml:space="preserve">connecting to </w:t>
        </w:r>
      </w:ins>
      <w:ins w:id="570" w:author="Sterling Baird" w:date="2023-03-06T22:29:00Z">
        <w:r w:rsidR="00632D54">
          <w:rPr>
            <w:rFonts w:asciiTheme="majorHAnsi" w:hAnsiTheme="majorHAnsi" w:cstheme="majorHAnsi"/>
            <w:sz w:val="22"/>
            <w:szCs w:val="22"/>
          </w:rPr>
          <w:t xml:space="preserve">a 2.4 GHz network (e.g., in </w:t>
        </w:r>
      </w:ins>
      <w:ins w:id="571" w:author="Sterling Baird" w:date="2023-03-06T22:30:00Z">
        <w:r w:rsidR="00632D54">
          <w:rPr>
            <w:rFonts w:asciiTheme="majorHAnsi" w:hAnsiTheme="majorHAnsi" w:cstheme="majorHAnsi"/>
            <w:sz w:val="22"/>
            <w:szCs w:val="22"/>
          </w:rPr>
          <w:t>university classroom settings) see</w:t>
        </w:r>
      </w:ins>
      <w:ins w:id="572" w:author="Sterling Baird" w:date="2023-03-06T22:38:00Z">
        <w:r w:rsidR="00895EDF">
          <w:rPr>
            <w:rFonts w:asciiTheme="majorHAnsi" w:hAnsiTheme="majorHAnsi" w:cstheme="majorHAnsi"/>
            <w:sz w:val="22"/>
            <w:szCs w:val="22"/>
          </w:rPr>
          <w:t xml:space="preserve"> </w:t>
        </w:r>
      </w:ins>
      <w:ins w:id="573" w:author="Sterling Baird" w:date="2023-03-06T22:42:00Z">
        <w:r w:rsidR="00E75560">
          <w:rPr>
            <w:rFonts w:asciiTheme="majorHAnsi" w:hAnsiTheme="majorHAnsi" w:cstheme="majorHAnsi"/>
            <w:sz w:val="22"/>
            <w:szCs w:val="22"/>
          </w:rPr>
          <w:fldChar w:fldCharType="begin"/>
        </w:r>
        <w:r w:rsidR="00E75560">
          <w:rPr>
            <w:rFonts w:asciiTheme="majorHAnsi" w:hAnsiTheme="majorHAnsi" w:cstheme="majorHAnsi"/>
            <w:sz w:val="22"/>
            <w:szCs w:val="22"/>
          </w:rPr>
          <w:instrText xml:space="preserve"> HYPERLINK "</w:instrText>
        </w:r>
        <w:r w:rsidR="00E75560" w:rsidRPr="00E75560">
          <w:rPr>
            <w:rFonts w:asciiTheme="majorHAnsi" w:hAnsiTheme="majorHAnsi" w:cstheme="majorHAnsi"/>
            <w:sz w:val="22"/>
            <w:szCs w:val="22"/>
          </w:rPr>
          <w:instrText>https://github.com/sparks-baird/self-driving-lab-demo/discussions/83</w:instrText>
        </w:r>
        <w:r w:rsidR="00E75560">
          <w:rPr>
            <w:rFonts w:asciiTheme="majorHAnsi" w:hAnsiTheme="majorHAnsi" w:cstheme="majorHAnsi"/>
            <w:sz w:val="22"/>
            <w:szCs w:val="22"/>
          </w:rPr>
          <w:instrText xml:space="preserve">" </w:instrText>
        </w:r>
        <w:r w:rsidR="00E75560">
          <w:rPr>
            <w:rFonts w:asciiTheme="majorHAnsi" w:hAnsiTheme="majorHAnsi" w:cstheme="majorHAnsi"/>
            <w:sz w:val="22"/>
            <w:szCs w:val="22"/>
          </w:rPr>
        </w:r>
        <w:r w:rsidR="00E75560">
          <w:rPr>
            <w:rFonts w:asciiTheme="majorHAnsi" w:hAnsiTheme="majorHAnsi" w:cstheme="majorHAnsi"/>
            <w:sz w:val="22"/>
            <w:szCs w:val="22"/>
          </w:rPr>
          <w:fldChar w:fldCharType="separate"/>
        </w:r>
        <w:r w:rsidR="00E75560" w:rsidRPr="009B6B4D">
          <w:rPr>
            <w:rStyle w:val="Hyperlink"/>
            <w:rFonts w:asciiTheme="majorHAnsi" w:hAnsiTheme="majorHAnsi" w:cstheme="majorHAnsi"/>
            <w:sz w:val="22"/>
            <w:szCs w:val="22"/>
          </w:rPr>
          <w:t>https://github.com/sparks-baird/self-driving-lab-demo/discussions/83</w:t>
        </w:r>
        <w:r w:rsidR="00E75560">
          <w:rPr>
            <w:rFonts w:asciiTheme="majorHAnsi" w:hAnsiTheme="majorHAnsi" w:cstheme="majorHAnsi"/>
            <w:sz w:val="22"/>
            <w:szCs w:val="22"/>
          </w:rPr>
          <w:fldChar w:fldCharType="end"/>
        </w:r>
        <w:r w:rsidR="00E75560">
          <w:rPr>
            <w:rFonts w:asciiTheme="majorHAnsi" w:hAnsiTheme="majorHAnsi" w:cstheme="majorHAnsi"/>
            <w:sz w:val="22"/>
            <w:szCs w:val="22"/>
          </w:rPr>
          <w:t xml:space="preserve"> and </w:t>
        </w:r>
        <w:r w:rsidR="00057565">
          <w:rPr>
            <w:rFonts w:asciiTheme="majorHAnsi" w:hAnsiTheme="majorHAnsi" w:cstheme="majorHAnsi"/>
            <w:sz w:val="22"/>
            <w:szCs w:val="22"/>
          </w:rPr>
          <w:fldChar w:fldCharType="begin"/>
        </w:r>
        <w:r w:rsidR="00057565">
          <w:rPr>
            <w:rFonts w:asciiTheme="majorHAnsi" w:hAnsiTheme="majorHAnsi" w:cstheme="majorHAnsi"/>
            <w:sz w:val="22"/>
            <w:szCs w:val="22"/>
          </w:rPr>
          <w:instrText xml:space="preserve"> HYPERLINK "</w:instrText>
        </w:r>
        <w:r w:rsidR="00057565" w:rsidRPr="00057565">
          <w:rPr>
            <w:rFonts w:asciiTheme="majorHAnsi" w:hAnsiTheme="majorHAnsi" w:cstheme="majorHAnsi"/>
            <w:sz w:val="22"/>
            <w:szCs w:val="22"/>
          </w:rPr>
          <w:instrText>https://github.com/sparks-baird/self-driving-lab-demo/discussions/88</w:instrText>
        </w:r>
        <w:r w:rsidR="00057565">
          <w:rPr>
            <w:rFonts w:asciiTheme="majorHAnsi" w:hAnsiTheme="majorHAnsi" w:cstheme="majorHAnsi"/>
            <w:sz w:val="22"/>
            <w:szCs w:val="22"/>
          </w:rPr>
          <w:instrText xml:space="preserve">" </w:instrText>
        </w:r>
        <w:r w:rsidR="00057565">
          <w:rPr>
            <w:rFonts w:asciiTheme="majorHAnsi" w:hAnsiTheme="majorHAnsi" w:cstheme="majorHAnsi"/>
            <w:sz w:val="22"/>
            <w:szCs w:val="22"/>
          </w:rPr>
        </w:r>
        <w:r w:rsidR="00057565">
          <w:rPr>
            <w:rFonts w:asciiTheme="majorHAnsi" w:hAnsiTheme="majorHAnsi" w:cstheme="majorHAnsi"/>
            <w:sz w:val="22"/>
            <w:szCs w:val="22"/>
          </w:rPr>
          <w:fldChar w:fldCharType="separate"/>
        </w:r>
        <w:r w:rsidR="00057565" w:rsidRPr="009B6B4D">
          <w:rPr>
            <w:rStyle w:val="Hyperlink"/>
            <w:rFonts w:asciiTheme="majorHAnsi" w:hAnsiTheme="majorHAnsi" w:cstheme="majorHAnsi"/>
            <w:sz w:val="22"/>
            <w:szCs w:val="22"/>
          </w:rPr>
          <w:t>https://github.com/sparks-baird/self-driving-lab-demo/discussions/88</w:t>
        </w:r>
        <w:r w:rsidR="00057565">
          <w:rPr>
            <w:rFonts w:asciiTheme="majorHAnsi" w:hAnsiTheme="majorHAnsi" w:cstheme="majorHAnsi"/>
            <w:sz w:val="22"/>
            <w:szCs w:val="22"/>
          </w:rPr>
          <w:fldChar w:fldCharType="end"/>
        </w:r>
      </w:ins>
      <w:ins w:id="574" w:author="Sterling Baird" w:date="2023-03-06T22:38:00Z">
        <w:r w:rsidR="00895EDF">
          <w:rPr>
            <w:rFonts w:asciiTheme="majorHAnsi" w:hAnsiTheme="majorHAnsi" w:cstheme="majorHAnsi"/>
            <w:sz w:val="22"/>
            <w:szCs w:val="22"/>
          </w:rPr>
          <w:t>.</w:t>
        </w:r>
      </w:ins>
      <w:ins w:id="575" w:author="Sterling Baird" w:date="2023-03-06T22:30:00Z">
        <w:r w:rsidR="00632D54">
          <w:rPr>
            <w:rFonts w:asciiTheme="majorHAnsi" w:hAnsiTheme="majorHAnsi" w:cstheme="majorHAnsi"/>
            <w:sz w:val="22"/>
            <w:szCs w:val="22"/>
          </w:rPr>
          <w:t xml:space="preserve"> </w:t>
        </w:r>
      </w:ins>
      <w:ins w:id="576" w:author="Sterling Baird" w:date="2023-03-06T16:17:00Z">
        <w:r w:rsidR="00A908EB">
          <w:rPr>
            <w:rFonts w:asciiTheme="majorHAnsi" w:hAnsiTheme="majorHAnsi" w:cstheme="majorHAnsi"/>
            <w:sz w:val="22"/>
            <w:szCs w:val="22"/>
          </w:rPr>
          <w:t>See</w:t>
        </w:r>
      </w:ins>
      <w:ins w:id="577" w:author="Sterling Baird" w:date="2023-03-06T22:43:00Z">
        <w:r w:rsidR="00057565">
          <w:rPr>
            <w:rFonts w:asciiTheme="majorHAnsi" w:hAnsiTheme="majorHAnsi" w:cstheme="majorHAnsi"/>
            <w:sz w:val="22"/>
            <w:szCs w:val="22"/>
          </w:rPr>
          <w:t xml:space="preserve"> also</w:t>
        </w:r>
      </w:ins>
      <w:ins w:id="578" w:author="Sterling Baird" w:date="2023-03-06T16:17:00Z">
        <w:r w:rsidR="00011E9D">
          <w:rPr>
            <w:rFonts w:asciiTheme="majorHAnsi" w:hAnsiTheme="majorHAnsi" w:cstheme="majorHAnsi"/>
            <w:sz w:val="22"/>
            <w:szCs w:val="22"/>
          </w:rPr>
          <w:t xml:space="preserve"> page</w:t>
        </w:r>
        <w:r w:rsidR="00A908EB">
          <w:rPr>
            <w:rFonts w:asciiTheme="majorHAnsi" w:hAnsiTheme="majorHAnsi" w:cstheme="majorHAnsi"/>
            <w:sz w:val="22"/>
            <w:szCs w:val="22"/>
          </w:rPr>
          <w:t xml:space="preserve"> </w:t>
        </w:r>
        <w:r w:rsidR="00A908EB">
          <w:rPr>
            <w:rFonts w:asciiTheme="majorHAnsi" w:hAnsiTheme="majorHAnsi" w:cstheme="majorHAnsi"/>
            <w:sz w:val="22"/>
            <w:szCs w:val="22"/>
          </w:rPr>
          <w:fldChar w:fldCharType="begin"/>
        </w:r>
        <w:r w:rsidR="00A908EB">
          <w:rPr>
            <w:rFonts w:asciiTheme="majorHAnsi" w:hAnsiTheme="majorHAnsi" w:cstheme="majorHAnsi"/>
            <w:sz w:val="22"/>
            <w:szCs w:val="22"/>
          </w:rPr>
          <w:instrText xml:space="preserve"> PAGEREF _Ref129011864 \h </w:instrText>
        </w:r>
      </w:ins>
      <w:r w:rsidR="00A908EB">
        <w:rPr>
          <w:rFonts w:asciiTheme="majorHAnsi" w:hAnsiTheme="majorHAnsi" w:cstheme="majorHAnsi"/>
          <w:sz w:val="22"/>
          <w:szCs w:val="22"/>
        </w:rPr>
      </w:r>
      <w:r w:rsidR="00A908EB">
        <w:rPr>
          <w:rFonts w:asciiTheme="majorHAnsi" w:hAnsiTheme="majorHAnsi" w:cstheme="majorHAnsi"/>
          <w:sz w:val="22"/>
          <w:szCs w:val="22"/>
        </w:rPr>
        <w:fldChar w:fldCharType="separate"/>
      </w:r>
      <w:ins w:id="579" w:author="Sterling Baird" w:date="2023-03-06T16:17:00Z">
        <w:r w:rsidR="00A908EB">
          <w:rPr>
            <w:rFonts w:asciiTheme="majorHAnsi" w:hAnsiTheme="majorHAnsi" w:cstheme="majorHAnsi"/>
            <w:noProof/>
            <w:sz w:val="22"/>
            <w:szCs w:val="22"/>
          </w:rPr>
          <w:t>3</w:t>
        </w:r>
        <w:r w:rsidR="00A908EB">
          <w:rPr>
            <w:rFonts w:asciiTheme="majorHAnsi" w:hAnsiTheme="majorHAnsi" w:cstheme="majorHAnsi"/>
            <w:sz w:val="22"/>
            <w:szCs w:val="22"/>
          </w:rPr>
          <w:fldChar w:fldCharType="end"/>
        </w:r>
        <w:r w:rsidR="00011E9D">
          <w:rPr>
            <w:rFonts w:asciiTheme="majorHAnsi" w:hAnsiTheme="majorHAnsi" w:cstheme="majorHAnsi"/>
            <w:sz w:val="22"/>
            <w:szCs w:val="22"/>
          </w:rPr>
          <w:t>.</w:t>
        </w:r>
      </w:ins>
    </w:p>
    <w:p w14:paraId="1CE8923B" w14:textId="0AC302E0" w:rsidR="00071F24" w:rsidRDefault="00071F24" w:rsidP="004F06BA">
      <w:pPr>
        <w:rPr>
          <w:rFonts w:asciiTheme="majorHAnsi" w:hAnsiTheme="majorHAnsi" w:cstheme="majorHAnsi"/>
          <w:iCs/>
          <w:color w:val="4F81BD" w:themeColor="accent1"/>
          <w:sz w:val="32"/>
          <w:szCs w:val="32"/>
        </w:rPr>
      </w:pPr>
    </w:p>
    <w:p w14:paraId="065ADDEF" w14:textId="5CBF57C5" w:rsidR="00FC30A9" w:rsidRPr="00793378" w:rsidRDefault="00FC30A9" w:rsidP="00FC30A9">
      <w:pPr>
        <w:pStyle w:val="Heading2"/>
        <w:spacing w:before="0"/>
        <w:rPr>
          <w:sz w:val="28"/>
          <w:szCs w:val="28"/>
        </w:rPr>
      </w:pPr>
      <w:bookmarkStart w:id="580" w:name="_Ref129010655"/>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bookmarkEnd w:id="580"/>
    </w:p>
    <w:p w14:paraId="6700DCBC" w14:textId="641483F4" w:rsidR="00FC30A9" w:rsidRPr="000724AB" w:rsidRDefault="00FC30A9" w:rsidP="00FC30A9">
      <w:pPr>
        <w:rPr>
          <w:rFonts w:asciiTheme="majorHAnsi" w:hAnsiTheme="majorHAnsi" w:cstheme="majorHAnsi"/>
          <w:sz w:val="22"/>
          <w:szCs w:val="22"/>
        </w:rPr>
      </w:pPr>
      <w:r>
        <w:rPr>
          <w:rFonts w:asciiTheme="majorHAnsi" w:hAnsiTheme="majorHAnsi" w:cstheme="majorHAnsi"/>
          <w:sz w:val="22"/>
          <w:szCs w:val="22"/>
        </w:rPr>
        <w:t>Can I use this without logging to a MongoDB backend?</w:t>
      </w:r>
    </w:p>
    <w:p w14:paraId="2720FA01" w14:textId="77777777" w:rsidR="00FC30A9" w:rsidRPr="000724AB" w:rsidRDefault="00FC30A9" w:rsidP="00FC30A9">
      <w:pPr>
        <w:rPr>
          <w:rFonts w:asciiTheme="majorHAnsi" w:hAnsiTheme="majorHAnsi" w:cstheme="majorHAnsi"/>
          <w:sz w:val="22"/>
          <w:szCs w:val="22"/>
        </w:rPr>
      </w:pPr>
    </w:p>
    <w:p w14:paraId="3723CCCF" w14:textId="77777777" w:rsidR="00FC30A9" w:rsidRPr="0026509E" w:rsidRDefault="00FC30A9" w:rsidP="00FC30A9">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7374EFDF" w14:textId="355D99F9" w:rsidR="00FC30A9" w:rsidRDefault="00FC30A9" w:rsidP="00FC30A9">
      <w:pPr>
        <w:rPr>
          <w:rFonts w:asciiTheme="majorHAnsi" w:hAnsiTheme="majorHAnsi" w:cstheme="majorHAnsi"/>
          <w:sz w:val="22"/>
          <w:szCs w:val="22"/>
        </w:rPr>
      </w:pPr>
      <w:r>
        <w:rPr>
          <w:rFonts w:asciiTheme="majorHAnsi" w:hAnsiTheme="majorHAnsi" w:cstheme="majorHAnsi"/>
          <w:sz w:val="22"/>
          <w:szCs w:val="22"/>
        </w:rPr>
        <w:t xml:space="preserve">If </w:t>
      </w:r>
      <w:r w:rsidR="00D52D09">
        <w:rPr>
          <w:rFonts w:asciiTheme="majorHAnsi" w:hAnsiTheme="majorHAnsi" w:cstheme="majorHAnsi"/>
          <w:sz w:val="22"/>
          <w:szCs w:val="22"/>
        </w:rPr>
        <w:t xml:space="preserve">the </w:t>
      </w:r>
      <w:r>
        <w:rPr>
          <w:rFonts w:asciiTheme="majorHAnsi" w:hAnsiTheme="majorHAnsi" w:cstheme="majorHAnsi"/>
          <w:sz w:val="22"/>
          <w:szCs w:val="22"/>
        </w:rPr>
        <w:t xml:space="preserve">MongoDB credentials are </w:t>
      </w:r>
      <w:r w:rsidR="00D52D09">
        <w:rPr>
          <w:rFonts w:asciiTheme="majorHAnsi" w:hAnsiTheme="majorHAnsi" w:cstheme="majorHAnsi"/>
          <w:sz w:val="22"/>
          <w:szCs w:val="22"/>
        </w:rPr>
        <w:t xml:space="preserve">left to their default dummy values in </w:t>
      </w:r>
      <w:r>
        <w:rPr>
          <w:rFonts w:asciiTheme="majorHAnsi" w:hAnsiTheme="majorHAnsi" w:cstheme="majorHAnsi"/>
          <w:sz w:val="22"/>
          <w:szCs w:val="22"/>
        </w:rPr>
        <w:t xml:space="preserve">secrets.py, then </w:t>
      </w:r>
      <w:r w:rsidR="00D52D09">
        <w:rPr>
          <w:rFonts w:asciiTheme="majorHAnsi" w:hAnsiTheme="majorHAnsi" w:cstheme="majorHAnsi"/>
          <w:sz w:val="22"/>
          <w:szCs w:val="22"/>
        </w:rPr>
        <w:t>logging to the MongoDB backend will fail</w:t>
      </w:r>
      <w:r w:rsidR="00D006A5">
        <w:rPr>
          <w:rFonts w:asciiTheme="majorHAnsi" w:hAnsiTheme="majorHAnsi" w:cstheme="majorHAnsi"/>
          <w:sz w:val="22"/>
          <w:szCs w:val="22"/>
        </w:rPr>
        <w:t xml:space="preserve"> and</w:t>
      </w:r>
      <w:r w:rsidR="00D52D09">
        <w:rPr>
          <w:rFonts w:asciiTheme="majorHAnsi" w:hAnsiTheme="majorHAnsi" w:cstheme="majorHAnsi"/>
          <w:sz w:val="22"/>
          <w:szCs w:val="22"/>
        </w:rPr>
        <w:t xml:space="preserve"> the device will simply notify the user rather than </w:t>
      </w:r>
      <w:r w:rsidR="00D006A5">
        <w:rPr>
          <w:rFonts w:asciiTheme="majorHAnsi" w:hAnsiTheme="majorHAnsi" w:cstheme="majorHAnsi"/>
          <w:sz w:val="22"/>
          <w:szCs w:val="22"/>
        </w:rPr>
        <w:t xml:space="preserve">exit </w:t>
      </w:r>
      <w:r w:rsidR="00D52D09">
        <w:rPr>
          <w:rFonts w:asciiTheme="majorHAnsi" w:hAnsiTheme="majorHAnsi" w:cstheme="majorHAnsi"/>
          <w:sz w:val="22"/>
          <w:szCs w:val="22"/>
        </w:rPr>
        <w:t>the program.</w:t>
      </w:r>
      <w:r w:rsidR="00BC6944">
        <w:rPr>
          <w:rFonts w:asciiTheme="majorHAnsi" w:hAnsiTheme="majorHAnsi" w:cstheme="majorHAnsi"/>
          <w:sz w:val="22"/>
          <w:szCs w:val="22"/>
        </w:rPr>
        <w:t xml:space="preserve"> </w:t>
      </w:r>
      <w:ins w:id="581" w:author="Sterling Baird" w:date="2023-03-04T11:07:00Z">
        <w:r w:rsidR="00F75875">
          <w:rPr>
            <w:rFonts w:asciiTheme="majorHAnsi" w:hAnsiTheme="majorHAnsi" w:cstheme="majorHAnsi"/>
            <w:sz w:val="22"/>
            <w:szCs w:val="22"/>
          </w:rPr>
          <w:t xml:space="preserve">In other words, the device will function normally without database logging. </w:t>
        </w:r>
      </w:ins>
      <w:r w:rsidR="00BC6944">
        <w:rPr>
          <w:rFonts w:asciiTheme="majorHAnsi" w:hAnsiTheme="majorHAnsi" w:cstheme="majorHAnsi"/>
          <w:sz w:val="22"/>
          <w:szCs w:val="22"/>
        </w:rPr>
        <w:t>The same applies for logging to an onboard SD card.</w:t>
      </w:r>
      <w:r w:rsidR="003048CD">
        <w:rPr>
          <w:rFonts w:asciiTheme="majorHAnsi" w:hAnsiTheme="majorHAnsi" w:cstheme="majorHAnsi"/>
          <w:sz w:val="22"/>
          <w:szCs w:val="22"/>
        </w:rPr>
        <w:t xml:space="preserve"> If an SD card is detected, </w:t>
      </w:r>
      <w:r w:rsidR="00B400DF">
        <w:rPr>
          <w:rFonts w:asciiTheme="majorHAnsi" w:hAnsiTheme="majorHAnsi" w:cstheme="majorHAnsi"/>
          <w:sz w:val="22"/>
          <w:szCs w:val="22"/>
        </w:rPr>
        <w:t xml:space="preserve">the microcontroller will write </w:t>
      </w:r>
      <w:r w:rsidR="003048CD">
        <w:rPr>
          <w:rFonts w:asciiTheme="majorHAnsi" w:hAnsiTheme="majorHAnsi" w:cstheme="majorHAnsi"/>
          <w:sz w:val="22"/>
          <w:szCs w:val="22"/>
        </w:rPr>
        <w:t xml:space="preserve">backup data </w:t>
      </w:r>
      <w:r w:rsidR="00B400DF">
        <w:rPr>
          <w:rFonts w:asciiTheme="majorHAnsi" w:hAnsiTheme="majorHAnsi" w:cstheme="majorHAnsi"/>
          <w:sz w:val="22"/>
          <w:szCs w:val="22"/>
        </w:rPr>
        <w:t>to it</w:t>
      </w:r>
      <w:r w:rsidR="006F0C6C">
        <w:rPr>
          <w:rFonts w:asciiTheme="majorHAnsi" w:hAnsiTheme="majorHAnsi" w:cstheme="majorHAnsi"/>
          <w:sz w:val="22"/>
          <w:szCs w:val="22"/>
        </w:rPr>
        <w:t xml:space="preserve">, otherwise </w:t>
      </w:r>
      <w:del w:id="582" w:author="Sterling Baird" w:date="2023-03-04T11:07:00Z">
        <w:r w:rsidR="006F0C6C" w:rsidDel="00F75875">
          <w:rPr>
            <w:rFonts w:asciiTheme="majorHAnsi" w:hAnsiTheme="majorHAnsi" w:cstheme="majorHAnsi"/>
            <w:sz w:val="22"/>
            <w:szCs w:val="22"/>
          </w:rPr>
          <w:delText xml:space="preserve">it will </w:delText>
        </w:r>
      </w:del>
      <w:ins w:id="583" w:author="Sterling Baird" w:date="2023-03-04T11:07:00Z">
        <w:r w:rsidR="00F75875">
          <w:rPr>
            <w:rFonts w:asciiTheme="majorHAnsi" w:hAnsiTheme="majorHAnsi" w:cstheme="majorHAnsi"/>
            <w:sz w:val="22"/>
            <w:szCs w:val="22"/>
          </w:rPr>
          <w:t xml:space="preserve">this step will </w:t>
        </w:r>
      </w:ins>
      <w:r w:rsidR="006F0C6C">
        <w:rPr>
          <w:rFonts w:asciiTheme="majorHAnsi" w:hAnsiTheme="majorHAnsi" w:cstheme="majorHAnsi"/>
          <w:sz w:val="22"/>
          <w:szCs w:val="22"/>
        </w:rPr>
        <w:t>be skipped.</w:t>
      </w:r>
      <w:ins w:id="584" w:author="Sterling Baird" w:date="2023-03-06T16:17:00Z">
        <w:r w:rsidR="008E4123">
          <w:rPr>
            <w:rFonts w:asciiTheme="majorHAnsi" w:hAnsiTheme="majorHAnsi" w:cstheme="majorHAnsi"/>
            <w:sz w:val="22"/>
            <w:szCs w:val="22"/>
          </w:rPr>
          <w:t xml:space="preserve"> See</w:t>
        </w:r>
      </w:ins>
      <w:ins w:id="585" w:author="Sterling Baird" w:date="2023-03-06T16:18:00Z">
        <w:r w:rsidR="008E4123">
          <w:rPr>
            <w:rFonts w:asciiTheme="majorHAnsi" w:hAnsiTheme="majorHAnsi" w:cstheme="majorHAnsi"/>
            <w:sz w:val="22"/>
            <w:szCs w:val="22"/>
          </w:rPr>
          <w:t xml:space="preserve"> page </w:t>
        </w:r>
        <w:r w:rsidR="008E4123">
          <w:rPr>
            <w:rFonts w:asciiTheme="majorHAnsi" w:hAnsiTheme="majorHAnsi" w:cstheme="majorHAnsi"/>
            <w:sz w:val="22"/>
            <w:szCs w:val="22"/>
          </w:rPr>
          <w:fldChar w:fldCharType="begin"/>
        </w:r>
        <w:r w:rsidR="008E4123">
          <w:rPr>
            <w:rFonts w:asciiTheme="majorHAnsi" w:hAnsiTheme="majorHAnsi" w:cstheme="majorHAnsi"/>
            <w:sz w:val="22"/>
            <w:szCs w:val="22"/>
          </w:rPr>
          <w:instrText xml:space="preserve"> PAGEREF _Ref129011907 \h </w:instrText>
        </w:r>
      </w:ins>
      <w:r w:rsidR="008E4123">
        <w:rPr>
          <w:rFonts w:asciiTheme="majorHAnsi" w:hAnsiTheme="majorHAnsi" w:cstheme="majorHAnsi"/>
          <w:sz w:val="22"/>
          <w:szCs w:val="22"/>
        </w:rPr>
      </w:r>
      <w:r w:rsidR="008E4123">
        <w:rPr>
          <w:rFonts w:asciiTheme="majorHAnsi" w:hAnsiTheme="majorHAnsi" w:cstheme="majorHAnsi"/>
          <w:sz w:val="22"/>
          <w:szCs w:val="22"/>
        </w:rPr>
        <w:fldChar w:fldCharType="separate"/>
      </w:r>
      <w:ins w:id="586" w:author="Sterling Baird" w:date="2023-03-06T16:18:00Z">
        <w:r w:rsidR="008E4123">
          <w:rPr>
            <w:rFonts w:asciiTheme="majorHAnsi" w:hAnsiTheme="majorHAnsi" w:cstheme="majorHAnsi"/>
            <w:noProof/>
            <w:sz w:val="22"/>
            <w:szCs w:val="22"/>
          </w:rPr>
          <w:t>11</w:t>
        </w:r>
        <w:r w:rsidR="008E4123">
          <w:rPr>
            <w:rFonts w:asciiTheme="majorHAnsi" w:hAnsiTheme="majorHAnsi" w:cstheme="majorHAnsi"/>
            <w:sz w:val="22"/>
            <w:szCs w:val="22"/>
          </w:rPr>
          <w:fldChar w:fldCharType="end"/>
        </w:r>
        <w:r w:rsidR="008E4123">
          <w:rPr>
            <w:rFonts w:asciiTheme="majorHAnsi" w:hAnsiTheme="majorHAnsi" w:cstheme="majorHAnsi"/>
            <w:sz w:val="22"/>
            <w:szCs w:val="22"/>
          </w:rPr>
          <w:t>.</w:t>
        </w:r>
      </w:ins>
    </w:p>
    <w:p w14:paraId="165E6D13" w14:textId="3F8B1FC2" w:rsidR="00D7003E" w:rsidRDefault="00D7003E" w:rsidP="00FC30A9">
      <w:pPr>
        <w:rPr>
          <w:rFonts w:asciiTheme="majorHAnsi" w:hAnsiTheme="majorHAnsi" w:cstheme="majorHAnsi"/>
          <w:sz w:val="22"/>
          <w:szCs w:val="22"/>
        </w:rPr>
      </w:pPr>
    </w:p>
    <w:p w14:paraId="6E6B7D3B" w14:textId="6481D249" w:rsidR="00D7003E" w:rsidRPr="00793378" w:rsidRDefault="00D7003E" w:rsidP="00D7003E">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w:t>
      </w:r>
      <w:ins w:id="587" w:author="Sterling Baird" w:date="2023-03-06T15:38:00Z">
        <w:r w:rsidR="000921CB">
          <w:rPr>
            <w:color w:val="4F81BD" w:themeColor="accent1"/>
            <w:sz w:val="28"/>
            <w:szCs w:val="28"/>
          </w:rPr>
          <w:t>4</w:t>
        </w:r>
      </w:ins>
      <w:del w:id="588" w:author="Sterling Baird" w:date="2023-03-06T15:38:00Z">
        <w:r w:rsidDel="000921CB">
          <w:rPr>
            <w:color w:val="4F81BD" w:themeColor="accent1"/>
            <w:sz w:val="28"/>
            <w:szCs w:val="28"/>
          </w:rPr>
          <w:delText>3</w:delText>
        </w:r>
      </w:del>
      <w:r w:rsidRPr="0E8BEC4E">
        <w:rPr>
          <w:color w:val="4F81BD" w:themeColor="accent1"/>
          <w:sz w:val="28"/>
          <w:szCs w:val="28"/>
        </w:rPr>
        <w:t>:</w:t>
      </w:r>
    </w:p>
    <w:p w14:paraId="0078C14B" w14:textId="6AAAA1C2" w:rsidR="00D7003E" w:rsidRDefault="00D7003E" w:rsidP="00D7003E">
      <w:pPr>
        <w:rPr>
          <w:rFonts w:asciiTheme="majorHAnsi" w:hAnsiTheme="majorHAnsi" w:cstheme="majorHAnsi"/>
          <w:sz w:val="22"/>
          <w:szCs w:val="22"/>
        </w:rPr>
      </w:pPr>
      <w:r>
        <w:rPr>
          <w:rFonts w:asciiTheme="majorHAnsi" w:hAnsiTheme="majorHAnsi" w:cstheme="majorHAnsi"/>
          <w:sz w:val="22"/>
          <w:szCs w:val="22"/>
        </w:rPr>
        <w:t>The Stemma-QT to Grove connector</w:t>
      </w:r>
      <w:ins w:id="589" w:author="Sterling Baird" w:date="2023-03-06T15:38:00Z">
        <w:r w:rsidR="00D63754">
          <w:rPr>
            <w:rFonts w:asciiTheme="majorHAnsi" w:hAnsiTheme="majorHAnsi" w:cstheme="majorHAnsi"/>
            <w:sz w:val="22"/>
            <w:szCs w:val="22"/>
          </w:rPr>
          <w:t>s</w:t>
        </w:r>
      </w:ins>
      <w:r>
        <w:rPr>
          <w:rFonts w:asciiTheme="majorHAnsi" w:hAnsiTheme="majorHAnsi" w:cstheme="majorHAnsi"/>
          <w:sz w:val="22"/>
          <w:szCs w:val="22"/>
        </w:rPr>
        <w:t xml:space="preserve"> </w:t>
      </w:r>
      <w:proofErr w:type="gramStart"/>
      <w:ins w:id="590" w:author="Sterling Baird" w:date="2023-03-06T15:38:00Z">
        <w:r w:rsidR="00D63754">
          <w:rPr>
            <w:rFonts w:asciiTheme="majorHAnsi" w:hAnsiTheme="majorHAnsi" w:cstheme="majorHAnsi"/>
            <w:sz w:val="22"/>
            <w:szCs w:val="22"/>
          </w:rPr>
          <w:t>are</w:t>
        </w:r>
      </w:ins>
      <w:proofErr w:type="gramEnd"/>
      <w:del w:id="591" w:author="Sterling Baird" w:date="2023-03-06T15:38:00Z">
        <w:r w:rsidDel="00D63754">
          <w:rPr>
            <w:rFonts w:asciiTheme="majorHAnsi" w:hAnsiTheme="majorHAnsi" w:cstheme="majorHAnsi"/>
            <w:sz w:val="22"/>
            <w:szCs w:val="22"/>
          </w:rPr>
          <w:delText>is</w:delText>
        </w:r>
      </w:del>
      <w:r>
        <w:rPr>
          <w:rFonts w:asciiTheme="majorHAnsi" w:hAnsiTheme="majorHAnsi" w:cstheme="majorHAnsi"/>
          <w:sz w:val="22"/>
          <w:szCs w:val="22"/>
        </w:rPr>
        <w:t xml:space="preserve"> out-of-stock</w:t>
      </w:r>
      <w:r w:rsidR="004251D1">
        <w:rPr>
          <w:rFonts w:asciiTheme="majorHAnsi" w:hAnsiTheme="majorHAnsi" w:cstheme="majorHAnsi"/>
          <w:sz w:val="22"/>
          <w:szCs w:val="22"/>
        </w:rPr>
        <w:t>.</w:t>
      </w:r>
    </w:p>
    <w:p w14:paraId="7E2327FD" w14:textId="77777777" w:rsidR="00D7003E" w:rsidRPr="000724AB" w:rsidRDefault="00D7003E" w:rsidP="00D7003E">
      <w:pPr>
        <w:rPr>
          <w:rFonts w:asciiTheme="majorHAnsi" w:hAnsiTheme="majorHAnsi" w:cstheme="majorHAnsi"/>
          <w:sz w:val="22"/>
          <w:szCs w:val="22"/>
        </w:rPr>
      </w:pPr>
    </w:p>
    <w:p w14:paraId="339C11B2" w14:textId="77777777" w:rsidR="00D7003E" w:rsidRPr="0026509E" w:rsidRDefault="00D7003E" w:rsidP="00D7003E">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7F86862" w14:textId="160C919D" w:rsidR="00A31571" w:rsidRDefault="00D63754" w:rsidP="0009155F">
      <w:pPr>
        <w:rPr>
          <w:rFonts w:asciiTheme="majorHAnsi" w:hAnsiTheme="majorHAnsi" w:cstheme="majorHAnsi"/>
          <w:sz w:val="22"/>
          <w:szCs w:val="22"/>
        </w:rPr>
      </w:pPr>
      <w:ins w:id="592" w:author="Sterling Baird" w:date="2023-03-06T15:38:00Z">
        <w:r>
          <w:rPr>
            <w:rFonts w:asciiTheme="majorHAnsi" w:hAnsiTheme="majorHAnsi" w:cstheme="majorHAnsi"/>
            <w:sz w:val="22"/>
            <w:szCs w:val="22"/>
          </w:rPr>
          <w:t xml:space="preserve">First, </w:t>
        </w:r>
      </w:ins>
      <w:ins w:id="593" w:author="Sterling Baird" w:date="2023-03-06T15:48:00Z">
        <w:r w:rsidR="004239C7">
          <w:rPr>
            <w:rFonts w:asciiTheme="majorHAnsi" w:hAnsiTheme="majorHAnsi" w:cstheme="majorHAnsi"/>
            <w:sz w:val="22"/>
            <w:szCs w:val="22"/>
          </w:rPr>
          <w:t>look</w:t>
        </w:r>
      </w:ins>
      <w:ins w:id="594" w:author="Sterling Baird" w:date="2023-03-06T15:38:00Z">
        <w:r>
          <w:rPr>
            <w:rFonts w:asciiTheme="majorHAnsi" w:hAnsiTheme="majorHAnsi" w:cstheme="majorHAnsi"/>
            <w:sz w:val="22"/>
            <w:szCs w:val="22"/>
          </w:rPr>
          <w:t xml:space="preserve"> at Adafruit and other vendors to see if it is available. </w:t>
        </w:r>
      </w:ins>
      <w:ins w:id="595" w:author="Sterling Baird" w:date="2023-03-06T15:48:00Z">
        <w:r w:rsidR="00F16D23">
          <w:rPr>
            <w:rFonts w:asciiTheme="majorHAnsi" w:hAnsiTheme="majorHAnsi" w:cstheme="majorHAnsi"/>
            <w:sz w:val="22"/>
            <w:szCs w:val="22"/>
          </w:rPr>
          <w:t>N</w:t>
        </w:r>
      </w:ins>
      <w:ins w:id="596" w:author="Sterling Baird" w:date="2023-03-06T15:41:00Z">
        <w:r w:rsidR="00D72D11">
          <w:rPr>
            <w:rFonts w:asciiTheme="majorHAnsi" w:hAnsiTheme="majorHAnsi" w:cstheme="majorHAnsi"/>
            <w:sz w:val="22"/>
            <w:szCs w:val="22"/>
          </w:rPr>
          <w:t>ote that Cat#</w:t>
        </w:r>
        <w:r w:rsidR="00D72D11">
          <w:rPr>
            <w:rFonts w:asciiTheme="majorHAnsi" w:hAnsiTheme="majorHAnsi" w:cstheme="majorHAnsi"/>
            <w:sz w:val="22"/>
            <w:szCs w:val="22"/>
          </w:rPr>
          <w:fldChar w:fldCharType="begin"/>
        </w:r>
        <w:r w:rsidR="00D72D11">
          <w:rPr>
            <w:rFonts w:asciiTheme="majorHAnsi" w:hAnsiTheme="majorHAnsi" w:cstheme="majorHAnsi"/>
            <w:sz w:val="22"/>
            <w:szCs w:val="22"/>
          </w:rPr>
          <w:instrText xml:space="preserve"> HYPERLINK "https://www.digikey.com/en/products/detail/adafruit-industries-llc/4424/11569122" </w:instrText>
        </w:r>
        <w:r w:rsidR="00D72D11">
          <w:rPr>
            <w:rFonts w:asciiTheme="majorHAnsi" w:hAnsiTheme="majorHAnsi" w:cstheme="majorHAnsi"/>
            <w:sz w:val="22"/>
            <w:szCs w:val="22"/>
          </w:rPr>
        </w:r>
        <w:r w:rsidR="00D72D11">
          <w:rPr>
            <w:rFonts w:asciiTheme="majorHAnsi" w:hAnsiTheme="majorHAnsi" w:cstheme="majorHAnsi"/>
            <w:sz w:val="22"/>
            <w:szCs w:val="22"/>
          </w:rPr>
          <w:fldChar w:fldCharType="separate"/>
        </w:r>
        <w:r w:rsidR="00D72D11" w:rsidRPr="00D72D11">
          <w:rPr>
            <w:rStyle w:val="Hyperlink"/>
            <w:rFonts w:asciiTheme="majorHAnsi" w:hAnsiTheme="majorHAnsi" w:cstheme="majorHAnsi"/>
            <w:sz w:val="22"/>
            <w:szCs w:val="22"/>
          </w:rPr>
          <w:t>1528-4424-ND</w:t>
        </w:r>
        <w:r w:rsidR="00D72D11">
          <w:rPr>
            <w:rFonts w:asciiTheme="majorHAnsi" w:hAnsiTheme="majorHAnsi" w:cstheme="majorHAnsi"/>
            <w:sz w:val="22"/>
            <w:szCs w:val="22"/>
          </w:rPr>
          <w:fldChar w:fldCharType="end"/>
        </w:r>
        <w:r w:rsidR="00D72D11">
          <w:rPr>
            <w:rFonts w:asciiTheme="majorHAnsi" w:hAnsiTheme="majorHAnsi" w:cstheme="majorHAnsi"/>
            <w:sz w:val="22"/>
            <w:szCs w:val="22"/>
          </w:rPr>
          <w:t xml:space="preserve"> is incompatible with the Maker Pi Pico base due to the </w:t>
        </w:r>
        <w:r w:rsidR="00830F20">
          <w:rPr>
            <w:rFonts w:asciiTheme="majorHAnsi" w:hAnsiTheme="majorHAnsi" w:cstheme="majorHAnsi"/>
            <w:sz w:val="22"/>
            <w:szCs w:val="22"/>
          </w:rPr>
          <w:t xml:space="preserve">adapter </w:t>
        </w:r>
        <w:r w:rsidR="00D72D11">
          <w:rPr>
            <w:rFonts w:asciiTheme="majorHAnsi" w:hAnsiTheme="majorHAnsi" w:cstheme="majorHAnsi"/>
            <w:sz w:val="22"/>
            <w:szCs w:val="22"/>
          </w:rPr>
          <w:t xml:space="preserve">housing blocking </w:t>
        </w:r>
        <w:r w:rsidR="00830F20">
          <w:rPr>
            <w:rFonts w:asciiTheme="majorHAnsi" w:hAnsiTheme="majorHAnsi" w:cstheme="majorHAnsi"/>
            <w:sz w:val="22"/>
            <w:szCs w:val="22"/>
          </w:rPr>
          <w:t>it from being plugged in fully</w:t>
        </w:r>
        <w:r w:rsidR="00D72D11">
          <w:rPr>
            <w:rFonts w:asciiTheme="majorHAnsi" w:hAnsiTheme="majorHAnsi" w:cstheme="majorHAnsi"/>
            <w:sz w:val="22"/>
            <w:szCs w:val="22"/>
          </w:rPr>
          <w:t xml:space="preserve">. </w:t>
        </w:r>
      </w:ins>
      <w:del w:id="597" w:author="Sterling Baird" w:date="2023-03-06T15:38:00Z">
        <w:r w:rsidR="00D7003E" w:rsidDel="00D63754">
          <w:rPr>
            <w:rFonts w:asciiTheme="majorHAnsi" w:hAnsiTheme="majorHAnsi" w:cstheme="majorHAnsi"/>
            <w:sz w:val="22"/>
            <w:szCs w:val="22"/>
          </w:rPr>
          <w:delText xml:space="preserve">An alternative connector that can be used in place of the Stemma-QT to Grove connector is a </w:delText>
        </w:r>
      </w:del>
      <w:del w:id="598" w:author="Sterling Baird" w:date="2023-03-04T11:08:00Z">
        <w:r w:rsidR="00D7003E" w:rsidRPr="00D7003E" w:rsidDel="001A0ACD">
          <w:rPr>
            <w:rFonts w:asciiTheme="majorHAnsi" w:hAnsiTheme="majorHAnsi" w:cstheme="majorHAnsi"/>
            <w:sz w:val="22"/>
            <w:szCs w:val="22"/>
          </w:rPr>
          <w:delText>4-pin JST PH to JST SH Cable</w:delText>
        </w:r>
        <w:r w:rsidR="00D7003E" w:rsidDel="001A0ACD">
          <w:rPr>
            <w:rFonts w:asciiTheme="majorHAnsi" w:hAnsiTheme="majorHAnsi" w:cstheme="majorHAnsi"/>
            <w:sz w:val="22"/>
            <w:szCs w:val="22"/>
          </w:rPr>
          <w:delText xml:space="preserve"> </w:delText>
        </w:r>
      </w:del>
      <w:del w:id="599" w:author="Sterling Baird" w:date="2023-03-06T15:38:00Z">
        <w:r w:rsidR="00D7003E" w:rsidDel="00D63754">
          <w:rPr>
            <w:rFonts w:asciiTheme="majorHAnsi" w:hAnsiTheme="majorHAnsi" w:cstheme="majorHAnsi"/>
            <w:sz w:val="22"/>
            <w:szCs w:val="22"/>
          </w:rPr>
          <w:delText>(</w:delText>
        </w:r>
      </w:del>
      <w:del w:id="600" w:author="Sterling Baird" w:date="2023-03-04T11:08:00Z">
        <w:r w:rsidR="00D7003E" w:rsidRPr="00D7003E" w:rsidDel="007D73AF">
          <w:rPr>
            <w:rFonts w:asciiTheme="majorHAnsi" w:hAnsiTheme="majorHAnsi" w:cstheme="majorHAnsi"/>
            <w:sz w:val="22"/>
            <w:szCs w:val="22"/>
          </w:rPr>
          <w:delText>1528-4424-ND</w:delText>
        </w:r>
      </w:del>
      <w:del w:id="601" w:author="Sterling Baird" w:date="2023-03-06T15:38:00Z">
        <w:r w:rsidR="00D7003E" w:rsidDel="00D63754">
          <w:rPr>
            <w:rFonts w:asciiTheme="majorHAnsi" w:hAnsiTheme="majorHAnsi" w:cstheme="majorHAnsi"/>
            <w:sz w:val="22"/>
            <w:szCs w:val="22"/>
          </w:rPr>
          <w:delText>).</w:delText>
        </w:r>
      </w:del>
      <w:ins w:id="602" w:author="Sterling Baird" w:date="2023-03-06T15:38:00Z">
        <w:r>
          <w:rPr>
            <w:rFonts w:asciiTheme="majorHAnsi" w:hAnsiTheme="majorHAnsi" w:cstheme="majorHAnsi"/>
            <w:sz w:val="22"/>
            <w:szCs w:val="22"/>
          </w:rPr>
          <w:t xml:space="preserve">If no Stemma-QT to Grove connectors can be located, </w:t>
        </w:r>
      </w:ins>
      <w:del w:id="603" w:author="Sterling Baird" w:date="2023-03-06T15:38:00Z">
        <w:r w:rsidR="00D7003E" w:rsidDel="00D63754">
          <w:rPr>
            <w:rFonts w:asciiTheme="majorHAnsi" w:hAnsiTheme="majorHAnsi" w:cstheme="majorHAnsi"/>
            <w:sz w:val="22"/>
            <w:szCs w:val="22"/>
          </w:rPr>
          <w:delText xml:space="preserve"> </w:delText>
        </w:r>
        <w:r w:rsidR="007448DD" w:rsidDel="00D63754">
          <w:rPr>
            <w:rFonts w:asciiTheme="majorHAnsi" w:hAnsiTheme="majorHAnsi" w:cstheme="majorHAnsi"/>
            <w:sz w:val="22"/>
            <w:szCs w:val="22"/>
          </w:rPr>
          <w:delText>A</w:delText>
        </w:r>
      </w:del>
      <w:ins w:id="604" w:author="Sterling Baird" w:date="2023-03-06T15:38:00Z">
        <w:r>
          <w:rPr>
            <w:rFonts w:asciiTheme="majorHAnsi" w:hAnsiTheme="majorHAnsi" w:cstheme="majorHAnsi"/>
            <w:sz w:val="22"/>
            <w:szCs w:val="22"/>
          </w:rPr>
          <w:t>a</w:t>
        </w:r>
      </w:ins>
      <w:r w:rsidR="007448DD">
        <w:rPr>
          <w:rFonts w:asciiTheme="majorHAnsi" w:hAnsiTheme="majorHAnsi" w:cstheme="majorHAnsi"/>
          <w:sz w:val="22"/>
          <w:szCs w:val="22"/>
        </w:rPr>
        <w:t>nother alternative is using a Stemma-QT to header pin cable</w:t>
      </w:r>
      <w:r w:rsidR="00B0389F">
        <w:rPr>
          <w:rFonts w:asciiTheme="majorHAnsi" w:hAnsiTheme="majorHAnsi" w:cstheme="majorHAnsi"/>
          <w:sz w:val="22"/>
          <w:szCs w:val="22"/>
        </w:rPr>
        <w:t xml:space="preserve"> (</w:t>
      </w:r>
      <w:proofErr w:type="spellStart"/>
      <w:r w:rsidR="00B0389F">
        <w:rPr>
          <w:rFonts w:asciiTheme="majorHAnsi" w:hAnsiTheme="majorHAnsi" w:cstheme="majorHAnsi"/>
          <w:sz w:val="22"/>
          <w:szCs w:val="22"/>
        </w:rPr>
        <w:t>DigiKey</w:t>
      </w:r>
      <w:proofErr w:type="spellEnd"/>
      <w:r w:rsidR="00B0389F">
        <w:rPr>
          <w:rFonts w:asciiTheme="majorHAnsi" w:hAnsiTheme="majorHAnsi" w:cstheme="majorHAnsi"/>
          <w:sz w:val="22"/>
          <w:szCs w:val="22"/>
        </w:rPr>
        <w:t xml:space="preserve"> Cat#</w:t>
      </w:r>
      <w:ins w:id="605" w:author="Sterling Baird" w:date="2023-03-04T11:10:00Z">
        <w:r w:rsidR="002B528F">
          <w:rPr>
            <w:rFonts w:asciiTheme="majorHAnsi" w:hAnsiTheme="majorHAnsi" w:cstheme="majorHAnsi"/>
            <w:sz w:val="22"/>
            <w:szCs w:val="22"/>
          </w:rPr>
          <w:fldChar w:fldCharType="begin"/>
        </w:r>
        <w:r w:rsidR="002B528F">
          <w:rPr>
            <w:rFonts w:asciiTheme="majorHAnsi" w:hAnsiTheme="majorHAnsi" w:cstheme="majorHAnsi"/>
            <w:sz w:val="22"/>
            <w:szCs w:val="22"/>
          </w:rPr>
          <w:instrText xml:space="preserve"> HYPERLINK "https://www.digikey.com/en/products/detail/adafruit-industries-llc/4209/10230003" </w:instrText>
        </w:r>
        <w:r w:rsidR="002B528F">
          <w:rPr>
            <w:rFonts w:asciiTheme="majorHAnsi" w:hAnsiTheme="majorHAnsi" w:cstheme="majorHAnsi"/>
            <w:sz w:val="22"/>
            <w:szCs w:val="22"/>
          </w:rPr>
        </w:r>
        <w:r w:rsidR="002B528F">
          <w:rPr>
            <w:rFonts w:asciiTheme="majorHAnsi" w:hAnsiTheme="majorHAnsi" w:cstheme="majorHAnsi"/>
            <w:sz w:val="22"/>
            <w:szCs w:val="22"/>
          </w:rPr>
          <w:fldChar w:fldCharType="separate"/>
        </w:r>
        <w:r w:rsidR="00B0389F" w:rsidRPr="002B528F">
          <w:rPr>
            <w:rStyle w:val="Hyperlink"/>
            <w:rFonts w:asciiTheme="majorHAnsi" w:hAnsiTheme="majorHAnsi" w:cstheme="majorHAnsi"/>
            <w:sz w:val="22"/>
            <w:szCs w:val="22"/>
          </w:rPr>
          <w:t>1528-4209-ND</w:t>
        </w:r>
        <w:r w:rsidR="002B528F">
          <w:rPr>
            <w:rFonts w:asciiTheme="majorHAnsi" w:hAnsiTheme="majorHAnsi" w:cstheme="majorHAnsi"/>
            <w:sz w:val="22"/>
            <w:szCs w:val="22"/>
          </w:rPr>
          <w:fldChar w:fldCharType="end"/>
        </w:r>
      </w:ins>
      <w:r w:rsidR="00B0389F">
        <w:rPr>
          <w:rFonts w:asciiTheme="majorHAnsi" w:hAnsiTheme="majorHAnsi" w:cstheme="majorHAnsi"/>
          <w:sz w:val="22"/>
          <w:szCs w:val="22"/>
        </w:rPr>
        <w:t>)</w:t>
      </w:r>
      <w:r w:rsidR="007448DD">
        <w:rPr>
          <w:rFonts w:asciiTheme="majorHAnsi" w:hAnsiTheme="majorHAnsi" w:cstheme="majorHAnsi"/>
          <w:sz w:val="22"/>
          <w:szCs w:val="22"/>
        </w:rPr>
        <w:t xml:space="preserve"> and plugging directly into the GPIO pins that correspond to Grove Port #6</w:t>
      </w:r>
      <w:r w:rsidR="005507EF">
        <w:rPr>
          <w:rFonts w:asciiTheme="majorHAnsi" w:hAnsiTheme="majorHAnsi" w:cstheme="majorHAnsi"/>
          <w:sz w:val="22"/>
          <w:szCs w:val="22"/>
        </w:rPr>
        <w:t xml:space="preserve"> of the Maker Pi Pico base</w:t>
      </w:r>
      <w:r w:rsidR="007448DD">
        <w:rPr>
          <w:rFonts w:asciiTheme="majorHAnsi" w:hAnsiTheme="majorHAnsi" w:cstheme="majorHAnsi"/>
          <w:sz w:val="22"/>
          <w:szCs w:val="22"/>
        </w:rPr>
        <w:t>.</w:t>
      </w:r>
      <w:ins w:id="606" w:author="Sterling Baird" w:date="2023-03-06T16:18:00Z">
        <w:r w:rsidR="008E4123">
          <w:rPr>
            <w:rFonts w:asciiTheme="majorHAnsi" w:hAnsiTheme="majorHAnsi" w:cstheme="majorHAnsi"/>
            <w:sz w:val="22"/>
            <w:szCs w:val="22"/>
          </w:rPr>
          <w:t xml:space="preserve"> See page </w:t>
        </w:r>
        <w:r w:rsidR="008E4123">
          <w:rPr>
            <w:rFonts w:asciiTheme="majorHAnsi" w:hAnsiTheme="majorHAnsi" w:cstheme="majorHAnsi"/>
            <w:sz w:val="22"/>
            <w:szCs w:val="22"/>
          </w:rPr>
          <w:fldChar w:fldCharType="begin"/>
        </w:r>
        <w:r w:rsidR="008E4123">
          <w:rPr>
            <w:rFonts w:asciiTheme="majorHAnsi" w:hAnsiTheme="majorHAnsi" w:cstheme="majorHAnsi"/>
            <w:sz w:val="22"/>
            <w:szCs w:val="22"/>
          </w:rPr>
          <w:instrText xml:space="preserve"> PAGEREF _Ref129011934 \h </w:instrText>
        </w:r>
      </w:ins>
      <w:r w:rsidR="008E4123">
        <w:rPr>
          <w:rFonts w:asciiTheme="majorHAnsi" w:hAnsiTheme="majorHAnsi" w:cstheme="majorHAnsi"/>
          <w:sz w:val="22"/>
          <w:szCs w:val="22"/>
        </w:rPr>
      </w:r>
      <w:r w:rsidR="008E4123">
        <w:rPr>
          <w:rFonts w:asciiTheme="majorHAnsi" w:hAnsiTheme="majorHAnsi" w:cstheme="majorHAnsi"/>
          <w:sz w:val="22"/>
          <w:szCs w:val="22"/>
        </w:rPr>
        <w:fldChar w:fldCharType="separate"/>
      </w:r>
      <w:ins w:id="607" w:author="Sterling Baird" w:date="2023-03-06T16:18:00Z">
        <w:r w:rsidR="008E4123">
          <w:rPr>
            <w:rFonts w:asciiTheme="majorHAnsi" w:hAnsiTheme="majorHAnsi" w:cstheme="majorHAnsi"/>
            <w:noProof/>
            <w:sz w:val="22"/>
            <w:szCs w:val="22"/>
          </w:rPr>
          <w:t>2</w:t>
        </w:r>
        <w:r w:rsidR="008E4123">
          <w:rPr>
            <w:rFonts w:asciiTheme="majorHAnsi" w:hAnsiTheme="majorHAnsi" w:cstheme="majorHAnsi"/>
            <w:sz w:val="22"/>
            <w:szCs w:val="22"/>
          </w:rPr>
          <w:fldChar w:fldCharType="end"/>
        </w:r>
        <w:r w:rsidR="008E4123">
          <w:rPr>
            <w:rFonts w:asciiTheme="majorHAnsi" w:hAnsiTheme="majorHAnsi" w:cstheme="majorHAnsi"/>
            <w:sz w:val="22"/>
            <w:szCs w:val="22"/>
          </w:rPr>
          <w:t>.</w:t>
        </w:r>
      </w:ins>
    </w:p>
    <w:p w14:paraId="5D043B11" w14:textId="7F8646CF" w:rsidR="00FC30A9" w:rsidRDefault="00FC30A9" w:rsidP="004F06BA">
      <w:pPr>
        <w:rPr>
          <w:rFonts w:asciiTheme="majorHAnsi" w:hAnsiTheme="majorHAnsi" w:cstheme="majorHAnsi"/>
          <w:iCs/>
          <w:color w:val="4F81BD" w:themeColor="accent1"/>
          <w:sz w:val="32"/>
          <w:szCs w:val="32"/>
        </w:rPr>
      </w:pPr>
    </w:p>
    <w:p w14:paraId="5A212780" w14:textId="173C52BE" w:rsidR="00A31571" w:rsidRPr="00793378" w:rsidRDefault="00A31571" w:rsidP="00A31571">
      <w:pPr>
        <w:pStyle w:val="Heading2"/>
        <w:spacing w:before="0"/>
        <w:rPr>
          <w:sz w:val="28"/>
          <w:szCs w:val="28"/>
        </w:rPr>
      </w:pPr>
      <w:bookmarkStart w:id="608" w:name="_Ref128820876"/>
      <w:r w:rsidRPr="0E8BEC4E">
        <w:rPr>
          <w:color w:val="4F81BD" w:themeColor="accent1"/>
          <w:sz w:val="28"/>
          <w:szCs w:val="28"/>
        </w:rPr>
        <w:t>Problem</w:t>
      </w:r>
      <w:r>
        <w:rPr>
          <w:color w:val="4F81BD" w:themeColor="accent1"/>
          <w:sz w:val="28"/>
          <w:szCs w:val="28"/>
        </w:rPr>
        <w:t xml:space="preserve"> </w:t>
      </w:r>
      <w:ins w:id="609" w:author="Sterling Baird" w:date="2023-03-06T15:38:00Z">
        <w:r w:rsidR="000921CB">
          <w:rPr>
            <w:color w:val="4F81BD" w:themeColor="accent1"/>
            <w:sz w:val="28"/>
            <w:szCs w:val="28"/>
          </w:rPr>
          <w:t>5</w:t>
        </w:r>
      </w:ins>
      <w:del w:id="610" w:author="Sterling Baird" w:date="2023-03-04T11:14:00Z">
        <w:r w:rsidDel="00A31E55">
          <w:rPr>
            <w:color w:val="4F81BD" w:themeColor="accent1"/>
            <w:sz w:val="28"/>
            <w:szCs w:val="28"/>
          </w:rPr>
          <w:delText>3</w:delText>
        </w:r>
      </w:del>
      <w:r w:rsidRPr="0E8BEC4E">
        <w:rPr>
          <w:color w:val="4F81BD" w:themeColor="accent1"/>
          <w:sz w:val="28"/>
          <w:szCs w:val="28"/>
        </w:rPr>
        <w:t>:</w:t>
      </w:r>
      <w:bookmarkEnd w:id="608"/>
    </w:p>
    <w:p w14:paraId="44F5325D" w14:textId="0FF2B3BE" w:rsidR="00A31571" w:rsidRDefault="00A31571" w:rsidP="00A31571">
      <w:pPr>
        <w:rPr>
          <w:rFonts w:asciiTheme="majorHAnsi" w:hAnsiTheme="majorHAnsi" w:cstheme="majorHAnsi"/>
          <w:sz w:val="22"/>
          <w:szCs w:val="22"/>
        </w:rPr>
      </w:pPr>
      <w:r>
        <w:rPr>
          <w:rFonts w:asciiTheme="majorHAnsi" w:hAnsiTheme="majorHAnsi" w:cstheme="majorHAnsi"/>
          <w:sz w:val="22"/>
          <w:szCs w:val="22"/>
        </w:rPr>
        <w:t>The sculpting wire doesn’t fit through the mounting holes.</w:t>
      </w:r>
    </w:p>
    <w:p w14:paraId="0D9A03F6" w14:textId="77777777" w:rsidR="00A31571" w:rsidRPr="000724AB" w:rsidRDefault="00A31571" w:rsidP="00A31571">
      <w:pPr>
        <w:rPr>
          <w:rFonts w:asciiTheme="majorHAnsi" w:hAnsiTheme="majorHAnsi" w:cstheme="majorHAnsi"/>
          <w:sz w:val="22"/>
          <w:szCs w:val="22"/>
        </w:rPr>
      </w:pPr>
    </w:p>
    <w:p w14:paraId="6896B69A" w14:textId="135748A8" w:rsidR="00A31571" w:rsidRPr="0026509E" w:rsidRDefault="00A31571" w:rsidP="00A31571">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D575F05" w14:textId="1E45357D" w:rsidR="00A31571" w:rsidRPr="00F361B0" w:rsidRDefault="00A31571" w:rsidP="00876790">
      <w:pPr>
        <w:rPr>
          <w:rFonts w:asciiTheme="majorHAnsi" w:hAnsiTheme="majorHAnsi" w:cstheme="majorHAnsi"/>
          <w:sz w:val="22"/>
          <w:szCs w:val="22"/>
        </w:rPr>
      </w:pPr>
      <w:r>
        <w:rPr>
          <w:rFonts w:asciiTheme="majorHAnsi" w:hAnsiTheme="majorHAnsi" w:cstheme="majorHAnsi"/>
          <w:sz w:val="22"/>
          <w:szCs w:val="22"/>
        </w:rPr>
        <w:t xml:space="preserve">Ensure that the </w:t>
      </w:r>
      <w:r w:rsidR="00B10B46">
        <w:rPr>
          <w:rFonts w:asciiTheme="majorHAnsi" w:hAnsiTheme="majorHAnsi" w:cstheme="majorHAnsi"/>
          <w:sz w:val="22"/>
          <w:szCs w:val="22"/>
        </w:rPr>
        <w:t xml:space="preserve">outer diameter of the </w:t>
      </w:r>
      <w:r>
        <w:rPr>
          <w:rFonts w:asciiTheme="majorHAnsi" w:hAnsiTheme="majorHAnsi" w:cstheme="majorHAnsi"/>
          <w:sz w:val="22"/>
          <w:szCs w:val="22"/>
        </w:rPr>
        <w:t xml:space="preserve">sculpting wire is </w:t>
      </w:r>
      <w:r w:rsidR="00B10B46">
        <w:rPr>
          <w:rFonts w:asciiTheme="majorHAnsi" w:hAnsiTheme="majorHAnsi" w:cstheme="majorHAnsi"/>
          <w:sz w:val="22"/>
          <w:szCs w:val="22"/>
        </w:rPr>
        <w:t>14 AWG or higher (i.e., 1.628 mm or thinner). Enameled wire (often advertised as sculpting wire) has a very thin coating</w:t>
      </w:r>
      <w:r w:rsidR="002D69FE">
        <w:rPr>
          <w:rFonts w:asciiTheme="majorHAnsi" w:hAnsiTheme="majorHAnsi" w:cstheme="majorHAnsi"/>
          <w:sz w:val="22"/>
          <w:szCs w:val="22"/>
        </w:rPr>
        <w:t>,</w:t>
      </w:r>
      <w:r w:rsidR="00B10B46">
        <w:rPr>
          <w:rFonts w:asciiTheme="majorHAnsi" w:hAnsiTheme="majorHAnsi" w:cstheme="majorHAnsi"/>
          <w:sz w:val="22"/>
          <w:szCs w:val="22"/>
        </w:rPr>
        <w:t xml:space="preserve"> whereas electrical wiring typically has a non-negligible insulation thickness.</w:t>
      </w:r>
      <w:ins w:id="611" w:author="Sterling Baird" w:date="2023-03-04T11:09:00Z">
        <w:r w:rsidR="00876790">
          <w:rPr>
            <w:rFonts w:asciiTheme="majorHAnsi" w:hAnsiTheme="majorHAnsi" w:cstheme="majorHAnsi"/>
            <w:sz w:val="22"/>
            <w:szCs w:val="22"/>
          </w:rPr>
          <w:t xml:space="preserve"> Alternatively, for a more modular setup, </w:t>
        </w:r>
      </w:ins>
      <w:ins w:id="612" w:author="Sterling Baird" w:date="2023-03-04T11:10:00Z">
        <w:r w:rsidR="002B528F">
          <w:rPr>
            <w:rFonts w:asciiTheme="majorHAnsi" w:hAnsiTheme="majorHAnsi" w:cstheme="majorHAnsi"/>
            <w:sz w:val="22"/>
            <w:szCs w:val="22"/>
          </w:rPr>
          <w:t xml:space="preserve">a single </w:t>
        </w:r>
      </w:ins>
      <w:ins w:id="613" w:author="Sterling Baird" w:date="2023-03-04T11:09:00Z">
        <w:r w:rsidR="00876790">
          <w:rPr>
            <w:rFonts w:asciiTheme="majorHAnsi" w:hAnsiTheme="majorHAnsi" w:cstheme="majorHAnsi"/>
            <w:sz w:val="22"/>
            <w:szCs w:val="22"/>
          </w:rPr>
          <w:t>M2.5 binding post (</w:t>
        </w:r>
      </w:ins>
      <w:proofErr w:type="spellStart"/>
      <w:ins w:id="614" w:author="Sterling Baird" w:date="2023-03-04T11:10:00Z">
        <w:r w:rsidR="001351AF">
          <w:rPr>
            <w:rFonts w:asciiTheme="majorHAnsi" w:hAnsiTheme="majorHAnsi" w:cstheme="majorHAnsi"/>
            <w:sz w:val="22"/>
            <w:szCs w:val="22"/>
          </w:rPr>
          <w:fldChar w:fldCharType="begin"/>
        </w:r>
        <w:r w:rsidR="001351AF">
          <w:rPr>
            <w:rFonts w:asciiTheme="majorHAnsi" w:hAnsiTheme="majorHAnsi" w:cstheme="majorHAnsi"/>
            <w:sz w:val="22"/>
            <w:szCs w:val="22"/>
          </w:rPr>
          <w:instrText xml:space="preserve"> HYPERLINK "https://www.digikey.com/en/products/detail/keystone-electronics/8737/2170367" </w:instrText>
        </w:r>
        <w:r w:rsidR="001351AF">
          <w:rPr>
            <w:rFonts w:asciiTheme="majorHAnsi" w:hAnsiTheme="majorHAnsi" w:cstheme="majorHAnsi"/>
            <w:sz w:val="22"/>
            <w:szCs w:val="22"/>
          </w:rPr>
        </w:r>
        <w:r w:rsidR="001351AF">
          <w:rPr>
            <w:rFonts w:asciiTheme="majorHAnsi" w:hAnsiTheme="majorHAnsi" w:cstheme="majorHAnsi"/>
            <w:sz w:val="22"/>
            <w:szCs w:val="22"/>
          </w:rPr>
          <w:fldChar w:fldCharType="separate"/>
        </w:r>
        <w:r w:rsidR="00876790" w:rsidRPr="001351AF">
          <w:rPr>
            <w:rStyle w:val="Hyperlink"/>
            <w:rFonts w:asciiTheme="majorHAnsi" w:hAnsiTheme="majorHAnsi" w:cstheme="majorHAnsi"/>
            <w:sz w:val="22"/>
            <w:szCs w:val="22"/>
          </w:rPr>
          <w:t>Digikey</w:t>
        </w:r>
        <w:proofErr w:type="spellEnd"/>
        <w:r w:rsidR="00876790" w:rsidRPr="001351AF">
          <w:rPr>
            <w:rStyle w:val="Hyperlink"/>
            <w:rFonts w:asciiTheme="majorHAnsi" w:hAnsiTheme="majorHAnsi" w:cstheme="majorHAnsi"/>
            <w:sz w:val="22"/>
            <w:szCs w:val="22"/>
          </w:rPr>
          <w:t xml:space="preserve"> Cat#36-8737-ND</w:t>
        </w:r>
        <w:r w:rsidR="001351AF">
          <w:rPr>
            <w:rFonts w:asciiTheme="majorHAnsi" w:hAnsiTheme="majorHAnsi" w:cstheme="majorHAnsi"/>
            <w:sz w:val="22"/>
            <w:szCs w:val="22"/>
          </w:rPr>
          <w:fldChar w:fldCharType="end"/>
        </w:r>
      </w:ins>
      <w:ins w:id="615" w:author="Sterling Baird" w:date="2023-03-04T11:09:00Z">
        <w:r w:rsidR="00876790">
          <w:rPr>
            <w:rFonts w:asciiTheme="majorHAnsi" w:hAnsiTheme="majorHAnsi" w:cstheme="majorHAnsi"/>
            <w:sz w:val="22"/>
            <w:szCs w:val="22"/>
          </w:rPr>
          <w:t xml:space="preserve">) </w:t>
        </w:r>
      </w:ins>
      <w:ins w:id="616" w:author="Sterling Baird" w:date="2023-03-04T11:10:00Z">
        <w:r w:rsidR="002B528F">
          <w:rPr>
            <w:rFonts w:asciiTheme="majorHAnsi" w:hAnsiTheme="majorHAnsi" w:cstheme="majorHAnsi"/>
            <w:sz w:val="22"/>
            <w:szCs w:val="22"/>
          </w:rPr>
          <w:t xml:space="preserve">can be used to </w:t>
        </w:r>
        <w:r w:rsidR="006D0E6E">
          <w:rPr>
            <w:rFonts w:asciiTheme="majorHAnsi" w:hAnsiTheme="majorHAnsi" w:cstheme="majorHAnsi"/>
            <w:sz w:val="22"/>
            <w:szCs w:val="22"/>
          </w:rPr>
          <w:t xml:space="preserve">clamp </w:t>
        </w:r>
      </w:ins>
      <w:ins w:id="617" w:author="Sterling Baird" w:date="2023-03-04T11:11:00Z">
        <w:r w:rsidR="006D0E6E">
          <w:rPr>
            <w:rFonts w:asciiTheme="majorHAnsi" w:hAnsiTheme="majorHAnsi" w:cstheme="majorHAnsi"/>
            <w:sz w:val="22"/>
            <w:szCs w:val="22"/>
          </w:rPr>
          <w:t xml:space="preserve">the </w:t>
        </w:r>
        <w:r w:rsidR="00434385">
          <w:rPr>
            <w:rFonts w:asciiTheme="majorHAnsi" w:hAnsiTheme="majorHAnsi" w:cstheme="majorHAnsi"/>
            <w:sz w:val="22"/>
            <w:szCs w:val="22"/>
          </w:rPr>
          <w:t>wire via a single mounting hole instead of looping the wire through each of the mounting holes.</w:t>
        </w:r>
      </w:ins>
      <w:ins w:id="618" w:author="Sterling Baird" w:date="2023-03-06T16:18:00Z">
        <w:r w:rsidR="008E4123">
          <w:rPr>
            <w:rFonts w:asciiTheme="majorHAnsi" w:hAnsiTheme="majorHAnsi" w:cstheme="majorHAnsi"/>
            <w:sz w:val="22"/>
            <w:szCs w:val="22"/>
          </w:rPr>
          <w:t xml:space="preserve"> See page </w:t>
        </w:r>
        <w:r w:rsidR="008E4123">
          <w:rPr>
            <w:rFonts w:asciiTheme="majorHAnsi" w:hAnsiTheme="majorHAnsi" w:cstheme="majorHAnsi"/>
            <w:sz w:val="22"/>
            <w:szCs w:val="22"/>
          </w:rPr>
          <w:fldChar w:fldCharType="begin"/>
        </w:r>
        <w:r w:rsidR="008E4123">
          <w:rPr>
            <w:rFonts w:asciiTheme="majorHAnsi" w:hAnsiTheme="majorHAnsi" w:cstheme="majorHAnsi"/>
            <w:sz w:val="22"/>
            <w:szCs w:val="22"/>
          </w:rPr>
          <w:instrText xml:space="preserve"> PAGEREF _Ref129011944 \h </w:instrText>
        </w:r>
      </w:ins>
      <w:r w:rsidR="008E4123">
        <w:rPr>
          <w:rFonts w:asciiTheme="majorHAnsi" w:hAnsiTheme="majorHAnsi" w:cstheme="majorHAnsi"/>
          <w:sz w:val="22"/>
          <w:szCs w:val="22"/>
        </w:rPr>
      </w:r>
      <w:r w:rsidR="008E4123">
        <w:rPr>
          <w:rFonts w:asciiTheme="majorHAnsi" w:hAnsiTheme="majorHAnsi" w:cstheme="majorHAnsi"/>
          <w:sz w:val="22"/>
          <w:szCs w:val="22"/>
        </w:rPr>
        <w:fldChar w:fldCharType="separate"/>
      </w:r>
      <w:ins w:id="619" w:author="Sterling Baird" w:date="2023-03-06T16:18:00Z">
        <w:r w:rsidR="008E4123">
          <w:rPr>
            <w:rFonts w:asciiTheme="majorHAnsi" w:hAnsiTheme="majorHAnsi" w:cstheme="majorHAnsi"/>
            <w:noProof/>
            <w:sz w:val="22"/>
            <w:szCs w:val="22"/>
          </w:rPr>
          <w:t>3</w:t>
        </w:r>
        <w:r w:rsidR="008E4123">
          <w:rPr>
            <w:rFonts w:asciiTheme="majorHAnsi" w:hAnsiTheme="majorHAnsi" w:cstheme="majorHAnsi"/>
            <w:sz w:val="22"/>
            <w:szCs w:val="22"/>
          </w:rPr>
          <w:fldChar w:fldCharType="end"/>
        </w:r>
        <w:r w:rsidR="008E4123">
          <w:rPr>
            <w:rFonts w:asciiTheme="majorHAnsi" w:hAnsiTheme="majorHAnsi" w:cstheme="majorHAnsi"/>
            <w:sz w:val="22"/>
            <w:szCs w:val="22"/>
          </w:rPr>
          <w:t>.</w:t>
        </w:r>
      </w:ins>
    </w:p>
    <w:p w14:paraId="21BC915B" w14:textId="77777777" w:rsidR="00A31571" w:rsidRDefault="00A31571"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68E05FA3"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 xml:space="preserve">Taylor D. Sparks </w:t>
      </w:r>
      <w:ins w:id="620" w:author="Sterling Baird" w:date="2023-03-06T15:49:00Z">
        <w:r w:rsidR="00F16D23">
          <w:rPr>
            <w:rFonts w:asciiTheme="majorHAnsi" w:hAnsiTheme="majorHAnsi" w:cstheme="majorHAnsi"/>
            <w:iCs/>
            <w:sz w:val="22"/>
            <w:szCs w:val="22"/>
          </w:rPr>
          <w:fldChar w:fldCharType="begin"/>
        </w:r>
        <w:r w:rsidR="00F16D23">
          <w:rPr>
            <w:rFonts w:asciiTheme="majorHAnsi" w:hAnsiTheme="majorHAnsi" w:cstheme="majorHAnsi"/>
            <w:iCs/>
            <w:sz w:val="22"/>
            <w:szCs w:val="22"/>
          </w:rPr>
          <w:instrText xml:space="preserve"> HYPERLINK "mailto:</w:instrText>
        </w:r>
      </w:ins>
      <w:r w:rsidR="00F16D23">
        <w:rPr>
          <w:rFonts w:asciiTheme="majorHAnsi" w:hAnsiTheme="majorHAnsi" w:cstheme="majorHAnsi"/>
          <w:iCs/>
          <w:sz w:val="22"/>
          <w:szCs w:val="22"/>
        </w:rPr>
        <w:instrText>sparks@eng.utah.edu</w:instrText>
      </w:r>
      <w:ins w:id="621" w:author="Sterling Baird" w:date="2023-03-06T15:49:00Z">
        <w:r w:rsidR="00F16D23">
          <w:rPr>
            <w:rFonts w:asciiTheme="majorHAnsi" w:hAnsiTheme="majorHAnsi" w:cstheme="majorHAnsi"/>
            <w:iCs/>
            <w:sz w:val="22"/>
            <w:szCs w:val="22"/>
          </w:rPr>
          <w:instrText xml:space="preserve">" </w:instrText>
        </w:r>
        <w:r w:rsidR="00F16D23">
          <w:rPr>
            <w:rFonts w:asciiTheme="majorHAnsi" w:hAnsiTheme="majorHAnsi" w:cstheme="majorHAnsi"/>
            <w:iCs/>
            <w:sz w:val="22"/>
            <w:szCs w:val="22"/>
          </w:rPr>
        </w:r>
        <w:r w:rsidR="00F16D23">
          <w:rPr>
            <w:rFonts w:asciiTheme="majorHAnsi" w:hAnsiTheme="majorHAnsi" w:cstheme="majorHAnsi"/>
            <w:iCs/>
            <w:sz w:val="22"/>
            <w:szCs w:val="22"/>
          </w:rPr>
          <w:fldChar w:fldCharType="separate"/>
        </w:r>
      </w:ins>
      <w:r w:rsidR="00F16D23" w:rsidRPr="008927D5">
        <w:rPr>
          <w:rStyle w:val="Hyperlink"/>
          <w:rFonts w:asciiTheme="majorHAnsi" w:hAnsiTheme="majorHAnsi" w:cstheme="majorHAnsi"/>
          <w:iCs/>
          <w:sz w:val="22"/>
          <w:szCs w:val="22"/>
        </w:rPr>
        <w:t>sparks@eng.utah.edu</w:t>
      </w:r>
      <w:ins w:id="622" w:author="Sterling Baird" w:date="2023-03-06T15:49:00Z">
        <w:r w:rsidR="00F16D23">
          <w:rPr>
            <w:rFonts w:asciiTheme="majorHAnsi" w:hAnsiTheme="majorHAnsi" w:cstheme="majorHAnsi"/>
            <w:iCs/>
            <w:sz w:val="22"/>
            <w:szCs w:val="22"/>
          </w:rPr>
          <w:fldChar w:fldCharType="end"/>
        </w:r>
      </w:ins>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28D213D9"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hyperlink r:id="rId89" w:history="1">
        <w:r w:rsidR="007F166E" w:rsidRPr="006E4C95">
          <w:rPr>
            <w:rStyle w:val="Hyperlink"/>
            <w:rFonts w:asciiTheme="majorHAnsi" w:hAnsiTheme="majorHAnsi" w:cstheme="majorHAnsi"/>
            <w:iCs/>
            <w:sz w:val="22"/>
            <w:szCs w:val="22"/>
          </w:rPr>
          <w:t>https://github.com/sparks-baird/self-driving-lab-demo</w:t>
        </w:r>
      </w:hyperlink>
      <w:r w:rsidRPr="00F02622">
        <w:rPr>
          <w:rFonts w:asciiTheme="majorHAnsi" w:hAnsiTheme="majorHAnsi" w:cstheme="majorHAnsi"/>
          <w:iCs/>
          <w:sz w:val="22"/>
          <w:szCs w:val="22"/>
        </w:rPr>
        <w:t>.</w:t>
      </w:r>
      <w:r w:rsidR="007F166E">
        <w:rPr>
          <w:rFonts w:asciiTheme="majorHAnsi" w:hAnsiTheme="majorHAnsi" w:cstheme="majorHAnsi"/>
          <w:iCs/>
          <w:sz w:val="22"/>
          <w:szCs w:val="22"/>
        </w:rPr>
        <w:t xml:space="preserve"> </w:t>
      </w:r>
      <w:ins w:id="623" w:author="Sterling Baird" w:date="2023-03-06T15:49:00Z">
        <w:r w:rsidR="008B690C">
          <w:rPr>
            <w:rFonts w:asciiTheme="majorHAnsi" w:hAnsiTheme="majorHAnsi" w:cstheme="majorHAnsi"/>
            <w:iCs/>
            <w:sz w:val="22"/>
            <w:szCs w:val="22"/>
          </w:rPr>
          <w:t xml:space="preserve">The recommended option for ordering parts is </w:t>
        </w:r>
      </w:ins>
      <w:ins w:id="624" w:author="Sterling Baird" w:date="2023-03-06T15:50:00Z">
        <w:r w:rsidR="008363CF">
          <w:rPr>
            <w:rFonts w:asciiTheme="majorHAnsi" w:hAnsiTheme="majorHAnsi" w:cstheme="majorHAnsi"/>
            <w:sz w:val="22"/>
            <w:szCs w:val="22"/>
          </w:rPr>
          <w:fldChar w:fldCharType="begin"/>
        </w:r>
        <w:r w:rsidR="008363CF">
          <w:rPr>
            <w:rFonts w:asciiTheme="majorHAnsi" w:hAnsiTheme="majorHAnsi" w:cstheme="majorHAnsi"/>
            <w:sz w:val="22"/>
            <w:szCs w:val="22"/>
          </w:rPr>
          <w:instrText xml:space="preserve"> HYPERLINK "</w:instrText>
        </w:r>
      </w:ins>
      <w:ins w:id="625" w:author="Sterling Baird" w:date="2023-03-06T15:49:00Z">
        <w:r w:rsidR="008363CF" w:rsidRPr="008363CF">
          <w:rPr>
            <w:rPrChange w:id="626" w:author="Sterling Baird" w:date="2023-03-06T15:50:00Z">
              <w:rPr>
                <w:rStyle w:val="Hyperlink"/>
                <w:rFonts w:asciiTheme="majorHAnsi" w:hAnsiTheme="majorHAnsi" w:cstheme="majorHAnsi"/>
                <w:sz w:val="22"/>
                <w:szCs w:val="22"/>
              </w:rPr>
            </w:rPrChange>
          </w:rPr>
          <w:instrText>https://www.digikey.com/short/qztj2jt7</w:instrText>
        </w:r>
      </w:ins>
      <w:ins w:id="627" w:author="Sterling Baird" w:date="2023-03-06T15:50:00Z">
        <w:r w:rsidR="008363CF">
          <w:rPr>
            <w:rFonts w:asciiTheme="majorHAnsi" w:hAnsiTheme="majorHAnsi" w:cstheme="majorHAnsi"/>
            <w:sz w:val="22"/>
            <w:szCs w:val="22"/>
          </w:rPr>
          <w:instrText xml:space="preserve">" </w:instrText>
        </w:r>
        <w:r w:rsidR="008363CF">
          <w:rPr>
            <w:rFonts w:asciiTheme="majorHAnsi" w:hAnsiTheme="majorHAnsi" w:cstheme="majorHAnsi"/>
            <w:sz w:val="22"/>
            <w:szCs w:val="22"/>
          </w:rPr>
        </w:r>
        <w:r w:rsidR="008363CF">
          <w:rPr>
            <w:rFonts w:asciiTheme="majorHAnsi" w:hAnsiTheme="majorHAnsi" w:cstheme="majorHAnsi"/>
            <w:sz w:val="22"/>
            <w:szCs w:val="22"/>
          </w:rPr>
          <w:fldChar w:fldCharType="separate"/>
        </w:r>
      </w:ins>
      <w:ins w:id="628" w:author="Sterling Baird" w:date="2023-03-06T15:49:00Z">
        <w:r w:rsidR="008363CF" w:rsidRPr="008363CF">
          <w:rPr>
            <w:rStyle w:val="Hyperlink"/>
            <w:rFonts w:asciiTheme="majorHAnsi" w:hAnsiTheme="majorHAnsi" w:cstheme="majorHAnsi"/>
            <w:sz w:val="22"/>
            <w:szCs w:val="22"/>
          </w:rPr>
          <w:t>https://www.digikey.com/short/qztj2jt7</w:t>
        </w:r>
      </w:ins>
      <w:ins w:id="629" w:author="Sterling Baird" w:date="2023-03-06T15:50:00Z">
        <w:r w:rsidR="008363CF">
          <w:rPr>
            <w:rFonts w:asciiTheme="majorHAnsi" w:hAnsiTheme="majorHAnsi" w:cstheme="majorHAnsi"/>
            <w:sz w:val="22"/>
            <w:szCs w:val="22"/>
          </w:rPr>
          <w:fldChar w:fldCharType="end"/>
        </w:r>
      </w:ins>
      <w:ins w:id="630" w:author="Sterling Baird" w:date="2023-03-06T15:49:00Z">
        <w:r w:rsidR="008B690C">
          <w:rPr>
            <w:rFonts w:asciiTheme="majorHAnsi" w:hAnsiTheme="majorHAnsi" w:cstheme="majorHAnsi"/>
            <w:sz w:val="22"/>
            <w:szCs w:val="22"/>
          </w:rPr>
          <w:t xml:space="preserve"> AND </w:t>
        </w:r>
        <w:r w:rsidR="008B690C">
          <w:rPr>
            <w:rFonts w:asciiTheme="majorHAnsi" w:hAnsiTheme="majorHAnsi" w:cstheme="majorHAnsi"/>
            <w:sz w:val="22"/>
            <w:szCs w:val="22"/>
          </w:rPr>
          <w:fldChar w:fldCharType="begin"/>
        </w:r>
        <w:r w:rsidR="008B690C">
          <w:rPr>
            <w:rFonts w:asciiTheme="majorHAnsi" w:hAnsiTheme="majorHAnsi" w:cstheme="majorHAnsi"/>
            <w:sz w:val="22"/>
            <w:szCs w:val="22"/>
          </w:rPr>
          <w:instrText xml:space="preserve"> HYPERLINK "https://www.pishop.us/product/raspberry-pi-pico-w-with-pre-soldered-headers/" </w:instrText>
        </w:r>
        <w:r w:rsidR="008B690C">
          <w:rPr>
            <w:rFonts w:asciiTheme="majorHAnsi" w:hAnsiTheme="majorHAnsi" w:cstheme="majorHAnsi"/>
            <w:sz w:val="22"/>
            <w:szCs w:val="22"/>
          </w:rPr>
        </w:r>
        <w:r w:rsidR="008B690C">
          <w:rPr>
            <w:rFonts w:asciiTheme="majorHAnsi" w:hAnsiTheme="majorHAnsi" w:cstheme="majorHAnsi"/>
            <w:sz w:val="22"/>
            <w:szCs w:val="22"/>
          </w:rPr>
          <w:fldChar w:fldCharType="separate"/>
        </w:r>
        <w:r w:rsidR="008B690C" w:rsidRPr="00693069">
          <w:rPr>
            <w:rStyle w:val="Hyperlink"/>
            <w:rFonts w:asciiTheme="majorHAnsi" w:hAnsiTheme="majorHAnsi" w:cstheme="majorHAnsi"/>
            <w:sz w:val="22"/>
            <w:szCs w:val="22"/>
          </w:rPr>
          <w:t>Pico W with pre-soldered headers</w:t>
        </w:r>
        <w:r w:rsidR="008B690C">
          <w:rPr>
            <w:rFonts w:asciiTheme="majorHAnsi" w:hAnsiTheme="majorHAnsi" w:cstheme="majorHAnsi"/>
            <w:sz w:val="22"/>
            <w:szCs w:val="22"/>
          </w:rPr>
          <w:fldChar w:fldCharType="end"/>
        </w:r>
        <w:r w:rsidR="008B690C">
          <w:rPr>
            <w:rFonts w:asciiTheme="majorHAnsi" w:hAnsiTheme="majorHAnsi" w:cstheme="majorHAnsi"/>
            <w:sz w:val="22"/>
            <w:szCs w:val="22"/>
          </w:rPr>
          <w:t xml:space="preserve"> </w:t>
        </w:r>
      </w:ins>
      <w:ins w:id="631" w:author="Sterling Baird" w:date="2023-03-06T15:50:00Z">
        <w:r w:rsidR="008363CF">
          <w:rPr>
            <w:rFonts w:asciiTheme="majorHAnsi" w:hAnsiTheme="majorHAnsi" w:cstheme="majorHAnsi"/>
            <w:sz w:val="22"/>
            <w:szCs w:val="22"/>
          </w:rPr>
          <w:t xml:space="preserve">to avoid soldering. Alternatively, </w:t>
        </w:r>
      </w:ins>
      <w:ins w:id="632" w:author="Sterling Baird" w:date="2023-03-06T15:49:00Z">
        <w:r w:rsidR="008B690C">
          <w:rPr>
            <w:rFonts w:asciiTheme="majorHAnsi" w:hAnsiTheme="majorHAnsi" w:cstheme="majorHAnsi"/>
            <w:sz w:val="22"/>
            <w:szCs w:val="22"/>
          </w:rPr>
          <w:fldChar w:fldCharType="begin"/>
        </w:r>
        <w:r w:rsidR="008B690C">
          <w:rPr>
            <w:rFonts w:asciiTheme="majorHAnsi" w:hAnsiTheme="majorHAnsi" w:cstheme="majorHAnsi"/>
            <w:sz w:val="22"/>
            <w:szCs w:val="22"/>
          </w:rPr>
          <w:instrText xml:space="preserve"> HYPERLINK "</w:instrText>
        </w:r>
        <w:r w:rsidR="008B690C" w:rsidRPr="009F7E55">
          <w:rPr>
            <w:rFonts w:asciiTheme="majorHAnsi" w:hAnsiTheme="majorHAnsi" w:cstheme="majorHAnsi"/>
            <w:sz w:val="22"/>
            <w:szCs w:val="22"/>
          </w:rPr>
          <w:instrText>https://www.digikey.com/short/vtzjbvr2</w:instrText>
        </w:r>
        <w:r w:rsidR="008B690C">
          <w:rPr>
            <w:rFonts w:asciiTheme="majorHAnsi" w:hAnsiTheme="majorHAnsi" w:cstheme="majorHAnsi"/>
            <w:sz w:val="22"/>
            <w:szCs w:val="22"/>
          </w:rPr>
          <w:instrText xml:space="preserve">" </w:instrText>
        </w:r>
        <w:r w:rsidR="008B690C">
          <w:rPr>
            <w:rFonts w:asciiTheme="majorHAnsi" w:hAnsiTheme="majorHAnsi" w:cstheme="majorHAnsi"/>
            <w:sz w:val="22"/>
            <w:szCs w:val="22"/>
          </w:rPr>
        </w:r>
        <w:r w:rsidR="008B690C">
          <w:rPr>
            <w:rFonts w:asciiTheme="majorHAnsi" w:hAnsiTheme="majorHAnsi" w:cstheme="majorHAnsi"/>
            <w:sz w:val="22"/>
            <w:szCs w:val="22"/>
          </w:rPr>
          <w:fldChar w:fldCharType="separate"/>
        </w:r>
        <w:r w:rsidR="008B690C" w:rsidRPr="00CB43C2">
          <w:rPr>
            <w:rStyle w:val="Hyperlink"/>
            <w:rFonts w:asciiTheme="majorHAnsi" w:hAnsiTheme="majorHAnsi" w:cstheme="majorHAnsi"/>
            <w:sz w:val="22"/>
            <w:szCs w:val="22"/>
          </w:rPr>
          <w:t>https://www.digikey.com/short/vtzjbvr2</w:t>
        </w:r>
        <w:r w:rsidR="008B690C">
          <w:rPr>
            <w:rFonts w:asciiTheme="majorHAnsi" w:hAnsiTheme="majorHAnsi" w:cstheme="majorHAnsi"/>
            <w:sz w:val="22"/>
            <w:szCs w:val="22"/>
          </w:rPr>
          <w:fldChar w:fldCharType="end"/>
        </w:r>
      </w:ins>
      <w:ins w:id="633" w:author="Sterling Baird" w:date="2023-03-06T15:50:00Z">
        <w:r w:rsidR="008363CF">
          <w:rPr>
            <w:rFonts w:asciiTheme="majorHAnsi" w:hAnsiTheme="majorHAnsi" w:cstheme="majorHAnsi"/>
            <w:sz w:val="22"/>
            <w:szCs w:val="22"/>
          </w:rPr>
          <w:t xml:space="preserve"> is </w:t>
        </w:r>
      </w:ins>
      <w:del w:id="634" w:author="Sterling Baird" w:date="2023-03-06T15:50:00Z">
        <w:r w:rsidR="007F166E" w:rsidDel="008363CF">
          <w:rPr>
            <w:rFonts w:asciiTheme="majorHAnsi" w:hAnsiTheme="majorHAnsi" w:cstheme="majorHAnsi"/>
            <w:iCs/>
            <w:sz w:val="22"/>
            <w:szCs w:val="22"/>
          </w:rPr>
          <w:delText>A</w:delText>
        </w:r>
      </w:del>
      <w:ins w:id="635" w:author="Sterling Baird" w:date="2023-03-06T15:50:00Z">
        <w:r w:rsidR="008363CF">
          <w:rPr>
            <w:rFonts w:asciiTheme="majorHAnsi" w:hAnsiTheme="majorHAnsi" w:cstheme="majorHAnsi"/>
            <w:iCs/>
            <w:sz w:val="22"/>
            <w:szCs w:val="22"/>
          </w:rPr>
          <w:t>a</w:t>
        </w:r>
      </w:ins>
      <w:r w:rsidR="007F166E">
        <w:rPr>
          <w:rFonts w:asciiTheme="majorHAnsi" w:hAnsiTheme="majorHAnsi" w:cstheme="majorHAnsi"/>
          <w:iCs/>
          <w:sz w:val="22"/>
          <w:szCs w:val="22"/>
        </w:rPr>
        <w:t xml:space="preserve"> standalone </w:t>
      </w:r>
      <w:proofErr w:type="spellStart"/>
      <w:r w:rsidR="007F166E">
        <w:rPr>
          <w:rFonts w:asciiTheme="majorHAnsi" w:hAnsiTheme="majorHAnsi" w:cstheme="majorHAnsi"/>
          <w:iCs/>
          <w:sz w:val="22"/>
          <w:szCs w:val="22"/>
        </w:rPr>
        <w:t>DigiKey</w:t>
      </w:r>
      <w:proofErr w:type="spellEnd"/>
      <w:r w:rsidR="007F166E">
        <w:rPr>
          <w:rFonts w:asciiTheme="majorHAnsi" w:hAnsiTheme="majorHAnsi" w:cstheme="majorHAnsi"/>
          <w:iCs/>
          <w:sz w:val="22"/>
          <w:szCs w:val="22"/>
        </w:rPr>
        <w:t xml:space="preserve"> order</w:t>
      </w:r>
      <w:ins w:id="636" w:author="Sterling Baird" w:date="2023-03-06T15:50:00Z">
        <w:r w:rsidR="008363CF">
          <w:rPr>
            <w:rFonts w:asciiTheme="majorHAnsi" w:hAnsiTheme="majorHAnsi" w:cstheme="majorHAnsi"/>
            <w:iCs/>
            <w:sz w:val="22"/>
            <w:szCs w:val="22"/>
          </w:rPr>
          <w:t>, but requires soldering headers onto the Pico W</w:t>
        </w:r>
      </w:ins>
      <w:del w:id="637" w:author="Sterling Baird" w:date="2023-03-06T15:50:00Z">
        <w:r w:rsidR="007F166E" w:rsidDel="008363CF">
          <w:rPr>
            <w:rFonts w:asciiTheme="majorHAnsi" w:hAnsiTheme="majorHAnsi" w:cstheme="majorHAnsi"/>
            <w:iCs/>
            <w:sz w:val="22"/>
            <w:szCs w:val="22"/>
          </w:rPr>
          <w:delText xml:space="preserve"> is available at </w:delText>
        </w:r>
        <w:r w:rsidR="00622B3D" w:rsidDel="008363CF">
          <w:fldChar w:fldCharType="begin"/>
        </w:r>
        <w:r w:rsidR="00622B3D" w:rsidDel="008363CF">
          <w:delInstrText>HYPERLINK "https://www.digikey.com/short/c05d10fd"</w:delInstrText>
        </w:r>
        <w:r w:rsidR="00622B3D" w:rsidDel="008363CF">
          <w:fldChar w:fldCharType="separate"/>
        </w:r>
        <w:r w:rsidR="007F166E" w:rsidRPr="006E4C95" w:rsidDel="008363CF">
          <w:rPr>
            <w:rStyle w:val="Hyperlink"/>
            <w:rFonts w:asciiTheme="majorHAnsi" w:hAnsiTheme="majorHAnsi" w:cstheme="majorHAnsi"/>
            <w:iCs/>
            <w:sz w:val="22"/>
            <w:szCs w:val="22"/>
          </w:rPr>
          <w:delText>https://www.digikey.com/short/c05d10fd</w:delText>
        </w:r>
        <w:r w:rsidR="00622B3D" w:rsidDel="008363CF">
          <w:rPr>
            <w:rStyle w:val="Hyperlink"/>
            <w:rFonts w:asciiTheme="majorHAnsi" w:hAnsiTheme="majorHAnsi" w:cstheme="majorHAnsi"/>
            <w:iCs/>
            <w:sz w:val="22"/>
            <w:szCs w:val="22"/>
          </w:rPr>
          <w:fldChar w:fldCharType="end"/>
        </w:r>
      </w:del>
      <w:r w:rsidR="007F166E">
        <w:rPr>
          <w:rFonts w:asciiTheme="majorHAnsi" w:hAnsiTheme="majorHAnsi" w:cstheme="majorHAnsi"/>
          <w:iCs/>
          <w:sz w:val="22"/>
          <w:szCs w:val="22"/>
        </w:rPr>
        <w:t>.</w:t>
      </w:r>
      <w:r w:rsidR="00F85B3C">
        <w:rPr>
          <w:rFonts w:asciiTheme="majorHAnsi" w:hAnsiTheme="majorHAnsi" w:cstheme="majorHAnsi"/>
          <w:iCs/>
          <w:sz w:val="22"/>
          <w:szCs w:val="22"/>
        </w:rPr>
        <w:t xml:space="preserve"> </w:t>
      </w:r>
      <w:ins w:id="638" w:author="Sterling Baird" w:date="2023-03-06T15:53:00Z">
        <w:r w:rsidR="001270F7">
          <w:rPr>
            <w:rFonts w:asciiTheme="majorHAnsi" w:hAnsiTheme="majorHAnsi" w:cstheme="majorBidi"/>
            <w:sz w:val="22"/>
            <w:szCs w:val="22"/>
          </w:rPr>
          <w:t xml:space="preserve">For a full video build tutorial, please refer to </w:t>
        </w:r>
        <w:r w:rsidR="001270F7">
          <w:rPr>
            <w:rFonts w:asciiTheme="majorHAnsi" w:hAnsiTheme="majorHAnsi" w:cstheme="majorBidi"/>
            <w:sz w:val="22"/>
            <w:szCs w:val="22"/>
          </w:rPr>
          <w:fldChar w:fldCharType="begin"/>
        </w:r>
        <w:r w:rsidR="001270F7">
          <w:rPr>
            <w:rFonts w:asciiTheme="majorHAnsi" w:hAnsiTheme="majorHAnsi" w:cstheme="majorBidi"/>
            <w:sz w:val="22"/>
            <w:szCs w:val="22"/>
          </w:rPr>
          <w:instrText xml:space="preserve"> HYPERLINK "</w:instrText>
        </w:r>
        <w:r w:rsidR="001270F7" w:rsidRPr="00A52D29">
          <w:rPr>
            <w:rFonts w:asciiTheme="majorHAnsi" w:hAnsiTheme="majorHAnsi" w:cstheme="majorBidi"/>
            <w:sz w:val="22"/>
            <w:szCs w:val="22"/>
          </w:rPr>
          <w:instrText>https://youtu.be/D54yfxRSY6s</w:instrText>
        </w:r>
        <w:r w:rsidR="001270F7">
          <w:rPr>
            <w:rFonts w:asciiTheme="majorHAnsi" w:hAnsiTheme="majorHAnsi" w:cstheme="majorBidi"/>
            <w:sz w:val="22"/>
            <w:szCs w:val="22"/>
          </w:rPr>
          <w:instrText xml:space="preserve">" </w:instrText>
        </w:r>
        <w:r w:rsidR="001270F7">
          <w:rPr>
            <w:rFonts w:asciiTheme="majorHAnsi" w:hAnsiTheme="majorHAnsi" w:cstheme="majorBidi"/>
            <w:sz w:val="22"/>
            <w:szCs w:val="22"/>
          </w:rPr>
        </w:r>
        <w:r w:rsidR="001270F7">
          <w:rPr>
            <w:rFonts w:asciiTheme="majorHAnsi" w:hAnsiTheme="majorHAnsi" w:cstheme="majorBidi"/>
            <w:sz w:val="22"/>
            <w:szCs w:val="22"/>
          </w:rPr>
          <w:fldChar w:fldCharType="separate"/>
        </w:r>
        <w:r w:rsidR="001270F7" w:rsidRPr="008927D5">
          <w:rPr>
            <w:rStyle w:val="Hyperlink"/>
            <w:rFonts w:asciiTheme="majorHAnsi" w:hAnsiTheme="majorHAnsi" w:cstheme="majorBidi"/>
            <w:sz w:val="22"/>
            <w:szCs w:val="22"/>
          </w:rPr>
          <w:t>https://youtu.be/D54yfxRSY6s</w:t>
        </w:r>
        <w:r w:rsidR="001270F7">
          <w:rPr>
            <w:rFonts w:asciiTheme="majorHAnsi" w:hAnsiTheme="majorHAnsi" w:cstheme="majorBidi"/>
            <w:sz w:val="22"/>
            <w:szCs w:val="22"/>
          </w:rPr>
          <w:fldChar w:fldCharType="end"/>
        </w:r>
        <w:r w:rsidR="001270F7">
          <w:rPr>
            <w:rFonts w:asciiTheme="majorHAnsi" w:hAnsiTheme="majorHAnsi" w:cstheme="majorBidi"/>
            <w:sz w:val="22"/>
            <w:szCs w:val="22"/>
          </w:rPr>
          <w:t>.</w:t>
        </w:r>
      </w:ins>
      <w:ins w:id="639" w:author="Sterling Baird" w:date="2023-03-06T17:26:00Z">
        <w:r w:rsidR="00200E13">
          <w:rPr>
            <w:rFonts w:asciiTheme="majorHAnsi" w:hAnsiTheme="majorHAnsi" w:cstheme="majorBidi"/>
            <w:sz w:val="22"/>
            <w:szCs w:val="22"/>
          </w:rPr>
          <w:t xml:space="preserve"> </w:t>
        </w:r>
        <w:r w:rsidR="00200E13" w:rsidRPr="00200E13">
          <w:rPr>
            <w:rFonts w:asciiTheme="majorHAnsi" w:hAnsiTheme="majorHAnsi" w:cstheme="majorBidi"/>
            <w:sz w:val="22"/>
            <w:szCs w:val="22"/>
          </w:rPr>
          <w:t>Code for grid search, random search, and Bayesian optimization is hosted at https://github.com/sparks-baird/self-driving-lab-demo/blob/main/src/self_driving_lab_demo/utils/search.py.</w:t>
        </w:r>
      </w:ins>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CE18934" w:rsidR="003713E4" w:rsidRPr="00B94F3C" w:rsidRDefault="006418BE" w:rsidP="00E60239">
      <w:pPr>
        <w:rPr>
          <w:rFonts w:asciiTheme="majorHAnsi" w:hAnsiTheme="majorHAnsi" w:cstheme="majorHAnsi"/>
          <w:iCs/>
          <w:sz w:val="22"/>
          <w:szCs w:val="22"/>
        </w:rPr>
      </w:pPr>
      <w:r>
        <w:rPr>
          <w:rFonts w:asciiTheme="majorHAnsi" w:hAnsiTheme="majorHAnsi" w:cstheme="majorHAnsi"/>
          <w:iCs/>
          <w:sz w:val="22"/>
          <w:szCs w:val="22"/>
        </w:rPr>
        <w:t xml:space="preserve">This work was supported by the National Science Foundation under </w:t>
      </w:r>
      <w:r w:rsidR="007C53BA">
        <w:rPr>
          <w:rFonts w:asciiTheme="majorHAnsi" w:hAnsiTheme="majorHAnsi" w:cstheme="majorHAnsi"/>
          <w:iCs/>
          <w:sz w:val="22"/>
          <w:szCs w:val="22"/>
        </w:rPr>
        <w:t>G</w:t>
      </w:r>
      <w:r>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lastRenderedPageBreak/>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3B44378B" w:rsidR="00BE622D" w:rsidRPr="00BE622D" w:rsidRDefault="00BE622D" w:rsidP="004E7C31">
      <w:r>
        <w:t>The authors</w:t>
      </w:r>
      <w:ins w:id="640" w:author="Sterling Baird" w:date="2023-03-04T11:55:00Z">
        <w:r w:rsidR="003E557D">
          <w:t xml:space="preserve"> have been exploring </w:t>
        </w:r>
        <w:r w:rsidR="009F5B76">
          <w:t>selling at-cost</w:t>
        </w:r>
      </w:ins>
      <w:ins w:id="641" w:author="Sterling Baird" w:date="2023-03-04T12:26:00Z">
        <w:r w:rsidR="00BE7409">
          <w:t xml:space="preserve"> </w:t>
        </w:r>
      </w:ins>
      <w:ins w:id="642" w:author="Sterling Baird" w:date="2023-03-04T12:20:00Z">
        <w:r w:rsidR="00D7310D">
          <w:t xml:space="preserve">kits </w:t>
        </w:r>
      </w:ins>
      <w:ins w:id="643" w:author="Sterling Baird" w:date="2023-03-04T11:55:00Z">
        <w:r w:rsidR="009F5B76">
          <w:t xml:space="preserve">via a crowdfunding </w:t>
        </w:r>
      </w:ins>
      <w:ins w:id="644" w:author="Sterling Baird" w:date="2023-03-04T11:56:00Z">
        <w:r w:rsidR="00F55F6C">
          <w:t xml:space="preserve">platform called </w:t>
        </w:r>
      </w:ins>
      <w:ins w:id="645" w:author="Sterling Baird" w:date="2023-03-04T11:58:00Z">
        <w:r w:rsidR="00BB37FF">
          <w:fldChar w:fldCharType="begin"/>
        </w:r>
        <w:r w:rsidR="00BB37FF">
          <w:instrText xml:space="preserve"> HYPERLINK "https://groupgets.com/" </w:instrText>
        </w:r>
        <w:r w:rsidR="00BB37FF">
          <w:fldChar w:fldCharType="separate"/>
        </w:r>
        <w:proofErr w:type="spellStart"/>
        <w:r w:rsidR="00F55F6C" w:rsidRPr="00BB37FF">
          <w:rPr>
            <w:rStyle w:val="Hyperlink"/>
          </w:rPr>
          <w:t>GroupGets</w:t>
        </w:r>
        <w:proofErr w:type="spellEnd"/>
        <w:r w:rsidR="00BB37FF">
          <w:fldChar w:fldCharType="end"/>
        </w:r>
      </w:ins>
      <w:ins w:id="646" w:author="Sterling Baird" w:date="2023-03-04T11:56:00Z">
        <w:r w:rsidR="00F55F6C">
          <w:t xml:space="preserve">. </w:t>
        </w:r>
      </w:ins>
      <w:ins w:id="647" w:author="Sterling Baird" w:date="2023-03-04T12:23:00Z">
        <w:r w:rsidR="00401FEB">
          <w:t>As of 2023-</w:t>
        </w:r>
      </w:ins>
      <w:ins w:id="648" w:author="Sterling Baird" w:date="2023-03-04T12:24:00Z">
        <w:r w:rsidR="00401FEB">
          <w:t xml:space="preserve">03-04, the </w:t>
        </w:r>
      </w:ins>
      <w:ins w:id="649" w:author="Sterling Baird" w:date="2023-03-04T11:56:00Z">
        <w:r w:rsidR="00F55F6C">
          <w:t xml:space="preserve">cost-breakdown </w:t>
        </w:r>
      </w:ins>
      <w:ins w:id="650" w:author="Sterling Baird" w:date="2023-03-04T12:27:00Z">
        <w:r w:rsidR="00204BD0">
          <w:t xml:space="preserve">is </w:t>
        </w:r>
      </w:ins>
      <w:ins w:id="651" w:author="Sterling Baird" w:date="2023-03-04T12:18:00Z">
        <w:r w:rsidR="00FE198C">
          <w:t xml:space="preserve">as </w:t>
        </w:r>
      </w:ins>
      <w:ins w:id="652" w:author="Sterling Baird" w:date="2023-03-04T11:56:00Z">
        <w:r w:rsidR="00F55F6C">
          <w:t>follows</w:t>
        </w:r>
        <w:r w:rsidR="004E7C31">
          <w:t>:</w:t>
        </w:r>
      </w:ins>
      <w:ins w:id="653" w:author="Sterling Baird" w:date="2023-03-04T11:57:00Z">
        <w:r w:rsidR="004E7C31">
          <w:t xml:space="preserve"> List price: 75</w:t>
        </w:r>
      </w:ins>
      <w:ins w:id="654" w:author="Sterling Baird" w:date="2023-03-04T12:22:00Z">
        <w:r w:rsidR="00432683">
          <w:t xml:space="preserve"> USD</w:t>
        </w:r>
      </w:ins>
      <w:ins w:id="655" w:author="Sterling Baird" w:date="2023-03-04T11:57:00Z">
        <w:r w:rsidR="004E7C31">
          <w:t xml:space="preserve"> + shipping (depends on location). </w:t>
        </w:r>
        <w:proofErr w:type="spellStart"/>
        <w:r w:rsidR="004E7C31">
          <w:t>GroupGets</w:t>
        </w:r>
        <w:proofErr w:type="spellEnd"/>
        <w:r w:rsidR="004E7C31">
          <w:t xml:space="preserve"> fee: 15.57 USD (10%+2.9%+5 USD). </w:t>
        </w:r>
      </w:ins>
      <w:ins w:id="656" w:author="Sterling Baird" w:date="2023-03-04T12:12:00Z">
        <w:r w:rsidR="00A478E3">
          <w:t>H</w:t>
        </w:r>
      </w:ins>
      <w:ins w:id="657" w:author="Sterling Baird" w:date="2023-03-04T11:57:00Z">
        <w:r w:rsidR="004E7C31">
          <w:t>ardware cos</w:t>
        </w:r>
      </w:ins>
      <w:ins w:id="658" w:author="Sterling Baird" w:date="2023-03-04T12:12:00Z">
        <w:r w:rsidR="00A478E3">
          <w:t>t</w:t>
        </w:r>
      </w:ins>
      <w:ins w:id="659" w:author="Sterling Baird" w:date="2023-03-04T11:57:00Z">
        <w:r w:rsidR="004E7C31">
          <w:t>: 5</w:t>
        </w:r>
      </w:ins>
      <w:ins w:id="660" w:author="Sterling Baird" w:date="2023-03-04T12:17:00Z">
        <w:r w:rsidR="0036099A">
          <w:t>6.19</w:t>
        </w:r>
      </w:ins>
      <w:ins w:id="661" w:author="Sterling Baird" w:date="2023-03-04T11:57:00Z">
        <w:r w:rsidR="004E7C31">
          <w:t xml:space="preserve"> USD. Labor/testing: 20 min (est. </w:t>
        </w:r>
      </w:ins>
      <w:ins w:id="662" w:author="Sterling Baird" w:date="2023-03-04T12:29:00Z">
        <w:r w:rsidR="00C0138B">
          <w:t>6</w:t>
        </w:r>
      </w:ins>
      <w:ins w:id="663" w:author="Sterling Baird" w:date="2023-03-04T11:57:00Z">
        <w:r w:rsidR="004E7C31">
          <w:t xml:space="preserve"> USD)</w:t>
        </w:r>
      </w:ins>
      <w:del w:id="664" w:author="Sterling Baird" w:date="2023-03-04T11:55:00Z">
        <w:r w:rsidDel="003E557D">
          <w:delText xml:space="preserve"> declare no competing interests.</w:delText>
        </w:r>
      </w:del>
      <w:ins w:id="665" w:author="Sterling Baird" w:date="2023-03-04T11:57:00Z">
        <w:r w:rsidR="004E7C31">
          <w:t>.</w:t>
        </w:r>
      </w:ins>
      <w:ins w:id="666" w:author="Sterling Baird" w:date="2023-03-04T12:28:00Z">
        <w:r w:rsidR="00B334CA">
          <w:t xml:space="preserve"> Profit: -2.76 USD, offset somewhat by bulk pricing discounts.</w:t>
        </w:r>
      </w:ins>
      <w:ins w:id="667" w:author="Sterling Baird" w:date="2023-03-04T12:19:00Z">
        <w:r w:rsidR="0098089A">
          <w:t xml:space="preserve"> </w:t>
        </w:r>
      </w:ins>
      <w:ins w:id="668" w:author="Sterling Baird" w:date="2023-03-04T12:30:00Z">
        <w:r w:rsidR="003A7D76">
          <w:t xml:space="preserve">Note that this assumes purchasing a </w:t>
        </w:r>
        <w:r w:rsidR="00863017">
          <w:t xml:space="preserve">Pico W with </w:t>
        </w:r>
        <w:proofErr w:type="spellStart"/>
        <w:r w:rsidR="00863017">
          <w:t>presoldered</w:t>
        </w:r>
        <w:proofErr w:type="spellEnd"/>
        <w:r w:rsidR="00863017">
          <w:t xml:space="preserve"> headers. </w:t>
        </w:r>
      </w:ins>
      <w:ins w:id="669" w:author="Sterling Baird" w:date="2023-03-04T12:19:00Z">
        <w:r w:rsidR="0098089A">
          <w:t>See</w:t>
        </w:r>
      </w:ins>
      <w:ins w:id="670" w:author="Sterling Baird" w:date="2023-03-04T11:58:00Z">
        <w:r w:rsidR="00BA3623">
          <w:t xml:space="preserve"> </w:t>
        </w:r>
        <w:r w:rsidR="00BA3623">
          <w:fldChar w:fldCharType="begin"/>
        </w:r>
        <w:r w:rsidR="00BA3623">
          <w:instrText xml:space="preserve"> HYPERLINK "https://groupgets.com/campaigns/1112" </w:instrText>
        </w:r>
        <w:r w:rsidR="00BA3623">
          <w:fldChar w:fldCharType="separate"/>
        </w:r>
        <w:r w:rsidR="00BA3623" w:rsidRPr="00BA3623">
          <w:rPr>
            <w:rStyle w:val="Hyperlink"/>
          </w:rPr>
          <w:t>round 1</w:t>
        </w:r>
        <w:r w:rsidR="00BA3623">
          <w:fldChar w:fldCharType="end"/>
        </w:r>
        <w:r w:rsidR="00BA3623">
          <w:t xml:space="preserve"> and </w:t>
        </w:r>
        <w:r w:rsidR="00BB37FF">
          <w:fldChar w:fldCharType="begin"/>
        </w:r>
        <w:r w:rsidR="00BB37FF">
          <w:instrText xml:space="preserve"> HYPERLINK "https://groupgets.com/campaigns/1129" </w:instrText>
        </w:r>
        <w:r w:rsidR="00BB37FF">
          <w:fldChar w:fldCharType="separate"/>
        </w:r>
        <w:r w:rsidR="00BA3623" w:rsidRPr="00BB37FF">
          <w:rPr>
            <w:rStyle w:val="Hyperlink"/>
          </w:rPr>
          <w:t>round 2</w:t>
        </w:r>
        <w:r w:rsidR="00BB37FF">
          <w:fldChar w:fldCharType="end"/>
        </w:r>
      </w:ins>
      <w:ins w:id="671" w:author="Sterling Baird" w:date="2023-03-04T12:19:00Z">
        <w:r w:rsidR="0026461D">
          <w:t xml:space="preserve"> and a </w:t>
        </w:r>
      </w:ins>
      <w:ins w:id="672" w:author="Sterling Baird" w:date="2023-03-04T12:04:00Z">
        <w:r w:rsidR="00D70D3D">
          <w:t xml:space="preserve">discussion of </w:t>
        </w:r>
        <w:r w:rsidR="00225EC7">
          <w:fldChar w:fldCharType="begin"/>
        </w:r>
        <w:r w:rsidR="00225EC7">
          <w:instrText xml:space="preserve"> HYPERLINK "https://github.com/sparks-baird/self-driving-lab-demo/discussions/124" </w:instrText>
        </w:r>
        <w:r w:rsidR="00225EC7">
          <w:fldChar w:fldCharType="separate"/>
        </w:r>
        <w:r w:rsidR="00D70D3D" w:rsidRPr="00225EC7">
          <w:rPr>
            <w:rStyle w:val="Hyperlink"/>
          </w:rPr>
          <w:t xml:space="preserve">packaging </w:t>
        </w:r>
        <w:r w:rsidR="00225EC7" w:rsidRPr="00225EC7">
          <w:rPr>
            <w:rStyle w:val="Hyperlink"/>
          </w:rPr>
          <w:t>open-source hardware as commercial kits</w:t>
        </w:r>
        <w:r w:rsidR="00225EC7">
          <w:fldChar w:fldCharType="end"/>
        </w:r>
        <w:r w:rsidR="00225EC7">
          <w:t>.</w:t>
        </w:r>
      </w:ins>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t>References</w:t>
      </w:r>
    </w:p>
    <w:p w14:paraId="1A60C6D9" w14:textId="77777777" w:rsidR="00361E70" w:rsidRPr="000724AB" w:rsidRDefault="00361E70">
      <w:pPr>
        <w:rPr>
          <w:rFonts w:asciiTheme="majorHAnsi" w:hAnsiTheme="majorHAnsi" w:cstheme="majorHAnsi"/>
          <w:b/>
          <w:bCs/>
          <w:sz w:val="20"/>
          <w:szCs w:val="20"/>
        </w:rPr>
      </w:pPr>
    </w:p>
    <w:bookmarkEnd w:id="479"/>
    <w:p w14:paraId="7086367C" w14:textId="7831ECE3" w:rsidR="00197B20" w:rsidRPr="00197B20" w:rsidRDefault="003570C0" w:rsidP="00D74D96">
      <w:pPr>
        <w:pStyle w:val="ListParagraph"/>
        <w:numPr>
          <w:ilvl w:val="1"/>
          <w:numId w:val="30"/>
        </w:numPr>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w:t>
      </w:r>
      <w:r w:rsidR="00FE6806">
        <w:rPr>
          <w:rFonts w:asciiTheme="majorHAnsi" w:hAnsiTheme="majorHAnsi" w:cstheme="majorBidi"/>
          <w:sz w:val="22"/>
          <w:szCs w:val="22"/>
        </w:rPr>
        <w:t>,</w:t>
      </w:r>
      <w:r w:rsidRPr="00FA62BB">
        <w:rPr>
          <w:rFonts w:asciiTheme="majorHAnsi" w:hAnsiTheme="majorHAnsi" w:cstheme="majorBidi"/>
          <w:sz w:val="22"/>
          <w:szCs w:val="22"/>
        </w:rPr>
        <w:t xml:space="preserve"> Cell Press, </w:t>
      </w:r>
      <w:r w:rsidR="00FE6806">
        <w:rPr>
          <w:rFonts w:asciiTheme="majorHAnsi" w:hAnsiTheme="majorHAnsi" w:cstheme="majorBidi"/>
          <w:sz w:val="22"/>
          <w:szCs w:val="22"/>
        </w:rPr>
        <w:t xml:space="preserve">2022. </w:t>
      </w:r>
      <w:r w:rsidR="00E644BF" w:rsidRPr="00E644BF">
        <w:rPr>
          <w:rFonts w:asciiTheme="majorHAnsi" w:hAnsiTheme="majorHAnsi" w:cstheme="majorBidi"/>
          <w:sz w:val="22"/>
          <w:szCs w:val="22"/>
        </w:rPr>
        <w:t xml:space="preserve">5 (12), 4170–4178. </w:t>
      </w:r>
      <w:hyperlink r:id="rId90" w:history="1">
        <w:r w:rsidR="00197B20" w:rsidRPr="006E4C95">
          <w:rPr>
            <w:rStyle w:val="Hyperlink"/>
            <w:rFonts w:asciiTheme="majorHAnsi" w:hAnsiTheme="majorHAnsi" w:cstheme="majorBidi"/>
            <w:sz w:val="22"/>
            <w:szCs w:val="22"/>
          </w:rPr>
          <w:t>https://doi.org/10.1016/j.matt.2022.11.007</w:t>
        </w:r>
      </w:hyperlink>
      <w:r w:rsidR="00E644BF" w:rsidRPr="00E644BF">
        <w:rPr>
          <w:rFonts w:asciiTheme="majorHAnsi" w:hAnsiTheme="majorHAnsi" w:cstheme="majorBidi"/>
          <w:sz w:val="22"/>
          <w:szCs w:val="22"/>
        </w:rPr>
        <w:t>.</w:t>
      </w:r>
    </w:p>
    <w:p w14:paraId="7EFDFED0" w14:textId="781BFCF2" w:rsidR="00607D8D" w:rsidRPr="00D74D96" w:rsidRDefault="00AB624B" w:rsidP="00D74D96">
      <w:pPr>
        <w:pStyle w:val="ListParagraph"/>
        <w:numPr>
          <w:ilvl w:val="1"/>
          <w:numId w:val="30"/>
        </w:numPr>
        <w:ind w:left="360"/>
        <w:rPr>
          <w:rFonts w:asciiTheme="majorHAnsi" w:hAnsiTheme="majorHAnsi" w:cstheme="majorHAnsi"/>
          <w:sz w:val="20"/>
          <w:szCs w:val="20"/>
        </w:rPr>
      </w:pPr>
      <w:proofErr w:type="spellStart"/>
      <w:r w:rsidRPr="00AB624B">
        <w:rPr>
          <w:rFonts w:asciiTheme="majorHAnsi" w:hAnsiTheme="majorHAnsi" w:cstheme="majorBidi"/>
          <w:sz w:val="22"/>
          <w:szCs w:val="22"/>
        </w:rPr>
        <w:t>Seifrid</w:t>
      </w:r>
      <w:proofErr w:type="spellEnd"/>
      <w:r w:rsidRPr="00AB624B">
        <w:rPr>
          <w:rFonts w:asciiTheme="majorHAnsi" w:hAnsiTheme="majorHAnsi" w:cstheme="majorBidi"/>
          <w:sz w:val="22"/>
          <w:szCs w:val="22"/>
        </w:rPr>
        <w:t xml:space="preserve">, M.; Hattrick-Simpers, J.; </w:t>
      </w:r>
      <w:proofErr w:type="spellStart"/>
      <w:r w:rsidRPr="00AB624B">
        <w:rPr>
          <w:rFonts w:asciiTheme="majorHAnsi" w:hAnsiTheme="majorHAnsi" w:cstheme="majorBidi"/>
          <w:sz w:val="22"/>
          <w:szCs w:val="22"/>
        </w:rPr>
        <w:t>Aspuru-Guzik</w:t>
      </w:r>
      <w:proofErr w:type="spellEnd"/>
      <w:r w:rsidRPr="00AB624B">
        <w:rPr>
          <w:rFonts w:asciiTheme="majorHAnsi" w:hAnsiTheme="majorHAnsi" w:cstheme="majorBidi"/>
          <w:sz w:val="22"/>
          <w:szCs w:val="22"/>
        </w:rPr>
        <w:t xml:space="preserve">, A.; </w:t>
      </w:r>
      <w:proofErr w:type="spellStart"/>
      <w:r w:rsidRPr="00AB624B">
        <w:rPr>
          <w:rFonts w:asciiTheme="majorHAnsi" w:hAnsiTheme="majorHAnsi" w:cstheme="majorBidi"/>
          <w:sz w:val="22"/>
          <w:szCs w:val="22"/>
        </w:rPr>
        <w:t>Kalil</w:t>
      </w:r>
      <w:proofErr w:type="spellEnd"/>
      <w:r w:rsidRPr="00AB624B">
        <w:rPr>
          <w:rFonts w:asciiTheme="majorHAnsi" w:hAnsiTheme="majorHAnsi" w:cstheme="majorBidi"/>
          <w:sz w:val="22"/>
          <w:szCs w:val="22"/>
        </w:rPr>
        <w:t>, T.; Cranford, S. Reaching Critical MASS: Crowdsourcing Designs for the next Generation of Materials Acceleration Platforms. Matter</w:t>
      </w:r>
      <w:r w:rsidR="00FE6806">
        <w:rPr>
          <w:rFonts w:asciiTheme="majorHAnsi" w:hAnsiTheme="majorHAnsi" w:cstheme="majorBidi"/>
          <w:sz w:val="22"/>
          <w:szCs w:val="22"/>
        </w:rPr>
        <w:t xml:space="preserve">, Cell Press, </w:t>
      </w:r>
      <w:r w:rsidRPr="00AB624B">
        <w:rPr>
          <w:rFonts w:asciiTheme="majorHAnsi" w:hAnsiTheme="majorHAnsi" w:cstheme="majorBidi"/>
          <w:sz w:val="22"/>
          <w:szCs w:val="22"/>
        </w:rPr>
        <w:t>2022</w:t>
      </w:r>
      <w:r w:rsidR="00FE6806">
        <w:rPr>
          <w:rFonts w:asciiTheme="majorHAnsi" w:hAnsiTheme="majorHAnsi" w:cstheme="majorBidi"/>
          <w:sz w:val="22"/>
          <w:szCs w:val="22"/>
        </w:rPr>
        <w:t xml:space="preserve">. </w:t>
      </w:r>
      <w:r w:rsidRPr="00AB624B">
        <w:rPr>
          <w:rFonts w:asciiTheme="majorHAnsi" w:hAnsiTheme="majorHAnsi" w:cstheme="majorBidi"/>
          <w:sz w:val="22"/>
          <w:szCs w:val="22"/>
        </w:rPr>
        <w:t xml:space="preserve">5 (7), 1972–1976. </w:t>
      </w:r>
      <w:hyperlink r:id="rId91" w:history="1">
        <w:r w:rsidR="00FE6806" w:rsidRPr="006E4C95">
          <w:rPr>
            <w:rStyle w:val="Hyperlink"/>
            <w:rFonts w:asciiTheme="majorHAnsi" w:hAnsiTheme="majorHAnsi" w:cstheme="majorBidi"/>
            <w:sz w:val="22"/>
            <w:szCs w:val="22"/>
          </w:rPr>
          <w:t>https://doi.org/10.1016/j.matt.2022.05.035</w:t>
        </w:r>
      </w:hyperlink>
      <w:r w:rsidRPr="00AB624B">
        <w:rPr>
          <w:rFonts w:asciiTheme="majorHAnsi" w:hAnsiTheme="majorHAnsi" w:cstheme="majorBidi"/>
          <w:sz w:val="22"/>
          <w:szCs w:val="22"/>
        </w:rPr>
        <w:t>.</w:t>
      </w:r>
      <w:r w:rsidR="00250521" w:rsidRPr="00D74D96">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529D56F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00931288"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00931288" w:rsidRPr="00931288">
        <w:rPr>
          <w:rFonts w:asciiTheme="majorHAnsi" w:hAnsiTheme="majorHAnsi" w:cstheme="majorHAnsi"/>
          <w:sz w:val="22"/>
          <w:szCs w:val="22"/>
        </w:rPr>
        <w:t>aterials</w:t>
      </w:r>
    </w:p>
    <w:p w14:paraId="666C7AD1" w14:textId="792F57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w:t>
      </w:r>
      <w:proofErr w:type="gramStart"/>
      <w:r w:rsidR="00931288" w:rsidRPr="00931288">
        <w:rPr>
          <w:rFonts w:asciiTheme="majorHAnsi" w:hAnsiTheme="majorHAnsi" w:cstheme="majorHAnsi"/>
          <w:sz w:val="22"/>
          <w:szCs w:val="22"/>
        </w:rPr>
        <w:t>instructions</w:t>
      </w:r>
      <w:proofErr w:type="gramEnd"/>
    </w:p>
    <w:p w14:paraId="123CBE34" w14:textId="3E51BDC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_Ref122437283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w:t>
      </w:r>
      <w:proofErr w:type="gramStart"/>
      <w:r w:rsidR="00931288" w:rsidRPr="00931288">
        <w:rPr>
          <w:rFonts w:asciiTheme="majorHAnsi" w:hAnsiTheme="majorHAnsi" w:cstheme="majorHAnsi"/>
          <w:sz w:val="22"/>
          <w:szCs w:val="22"/>
        </w:rPr>
        <w:t>schematic</w:t>
      </w:r>
      <w:proofErr w:type="gramEnd"/>
    </w:p>
    <w:p w14:paraId="6837DBD1" w14:textId="398615B6"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Light sensor mounting </w:t>
      </w:r>
      <w:proofErr w:type="gramStart"/>
      <w:r w:rsidR="00931288" w:rsidRPr="00931288">
        <w:rPr>
          <w:rFonts w:asciiTheme="majorHAnsi" w:hAnsiTheme="majorHAnsi" w:cstheme="majorHAnsi"/>
          <w:sz w:val="22"/>
          <w:szCs w:val="22"/>
        </w:rPr>
        <w:t>instructions</w:t>
      </w:r>
      <w:proofErr w:type="gramEnd"/>
    </w:p>
    <w:p w14:paraId="03D04171" w14:textId="45AE897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Hardware connections</w:t>
      </w:r>
    </w:p>
    <w:p w14:paraId="16548808" w14:textId="773F4D31"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_Ref122437297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Firmware installation dropdown</w:t>
      </w:r>
    </w:p>
    <w:p w14:paraId="69210B1D" w14:textId="1A85E91B"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7</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t>
      </w:r>
      <w:proofErr w:type="spellStart"/>
      <w:r w:rsidR="00931288" w:rsidRPr="00931288">
        <w:rPr>
          <w:rFonts w:asciiTheme="majorHAnsi" w:hAnsiTheme="majorHAnsi" w:cstheme="majorHAnsi"/>
          <w:sz w:val="22"/>
          <w:szCs w:val="22"/>
        </w:rPr>
        <w:t>MicroPython</w:t>
      </w:r>
      <w:proofErr w:type="spellEnd"/>
      <w:r w:rsidR="00931288" w:rsidRPr="00931288">
        <w:rPr>
          <w:rFonts w:asciiTheme="majorHAnsi" w:hAnsiTheme="majorHAnsi" w:cstheme="majorHAnsi"/>
          <w:sz w:val="22"/>
          <w:szCs w:val="22"/>
        </w:rPr>
        <w:t xml:space="preserve"> installation dialogue box</w:t>
      </w:r>
    </w:p>
    <w:p w14:paraId="27F5C693" w14:textId="644AE169"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Interpreter dropdown</w:t>
      </w:r>
    </w:p>
    <w:p w14:paraId="31540EF0" w14:textId="0F8C655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9</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Opening the files </w:t>
      </w:r>
      <w:proofErr w:type="gramStart"/>
      <w:r w:rsidR="00931288" w:rsidRPr="00931288">
        <w:rPr>
          <w:rFonts w:asciiTheme="majorHAnsi" w:hAnsiTheme="majorHAnsi" w:cstheme="majorHAnsi"/>
          <w:sz w:val="22"/>
          <w:szCs w:val="22"/>
        </w:rPr>
        <w:t>sidebar</w:t>
      </w:r>
      <w:proofErr w:type="gramEnd"/>
    </w:p>
    <w:p w14:paraId="74D75837" w14:textId="5773F94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10</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Editing </w:t>
      </w:r>
      <w:proofErr w:type="gramStart"/>
      <w:r w:rsidR="00931288" w:rsidRPr="00931288">
        <w:rPr>
          <w:rFonts w:asciiTheme="majorHAnsi" w:hAnsiTheme="majorHAnsi" w:cstheme="majorHAnsi"/>
          <w:sz w:val="22"/>
          <w:szCs w:val="22"/>
        </w:rPr>
        <w:t>secrets.py</w:t>
      </w:r>
      <w:proofErr w:type="gramEnd"/>
    </w:p>
    <w:p w14:paraId="76E0EAD4" w14:textId="15D089DF" w:rsidR="00931288" w:rsidRDefault="009A17D1" w:rsidP="00931288">
      <w:pPr>
        <w:pStyle w:val="CommentText"/>
        <w:rPr>
          <w:ins w:id="673" w:author="Sterling Baird" w:date="2023-03-06T17:50:00Z"/>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_Ref122437312 \h </w:instrText>
      </w:r>
      <w:r>
        <w:rPr>
          <w:rFonts w:asciiTheme="majorHAnsi" w:hAnsiTheme="majorHAnsi" w:cstheme="majorHAnsi"/>
          <w:sz w:val="22"/>
          <w:szCs w:val="22"/>
        </w:rPr>
      </w:r>
      <w:r>
        <w:rPr>
          <w:rFonts w:asciiTheme="majorHAnsi" w:hAnsiTheme="majorHAnsi" w:cstheme="majorHAnsi"/>
          <w:sz w:val="22"/>
          <w:szCs w:val="22"/>
        </w:rPr>
        <w:fldChar w:fldCharType="separate"/>
      </w:r>
      <w:r w:rsidR="0052680F">
        <w:t xml:space="preserve">Figure </w:t>
      </w:r>
      <w:r w:rsidR="0052680F">
        <w:rPr>
          <w:noProof/>
        </w:rPr>
        <w:t>11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Saving </w:t>
      </w:r>
      <w:proofErr w:type="gramStart"/>
      <w:r w:rsidR="00931288" w:rsidRPr="00931288">
        <w:rPr>
          <w:rFonts w:asciiTheme="majorHAnsi" w:hAnsiTheme="majorHAnsi" w:cstheme="majorHAnsi"/>
          <w:sz w:val="22"/>
          <w:szCs w:val="22"/>
        </w:rPr>
        <w:t>secrets.py</w:t>
      </w:r>
      <w:proofErr w:type="gramEnd"/>
    </w:p>
    <w:p w14:paraId="7C45E0DD" w14:textId="54CC14BE" w:rsidR="00CA1184" w:rsidRDefault="00CA1184" w:rsidP="00931288">
      <w:pPr>
        <w:pStyle w:val="CommentText"/>
        <w:rPr>
          <w:ins w:id="674" w:author="Sterling Baird" w:date="2023-03-06T17:51:00Z"/>
          <w:rFonts w:asciiTheme="majorHAnsi" w:hAnsiTheme="majorHAnsi" w:cstheme="majorHAnsi"/>
          <w:sz w:val="22"/>
          <w:szCs w:val="22"/>
        </w:rPr>
      </w:pPr>
      <w:ins w:id="675" w:author="Sterling Baird" w:date="2023-03-06T17:50: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_Ref129017472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76" w:author="Sterling Baird" w:date="2023-03-06T17:50:00Z">
        <w:r>
          <w:t xml:space="preserve">Figure </w:t>
        </w:r>
        <w:r>
          <w:rPr>
            <w:noProof/>
          </w:rPr>
          <w:t>12</w:t>
        </w:r>
        <w:r>
          <w:rPr>
            <w:rFonts w:asciiTheme="majorHAnsi" w:hAnsiTheme="majorHAnsi" w:cstheme="majorHAnsi"/>
            <w:sz w:val="22"/>
            <w:szCs w:val="22"/>
          </w:rPr>
          <w:fldChar w:fldCharType="end"/>
        </w:r>
      </w:ins>
      <w:ins w:id="677" w:author="Sterling Baird" w:date="2023-03-06T17:52:00Z">
        <w:r w:rsidR="00322CE4">
          <w:rPr>
            <w:rFonts w:asciiTheme="majorHAnsi" w:hAnsiTheme="majorHAnsi" w:cstheme="majorHAnsi"/>
            <w:sz w:val="22"/>
            <w:szCs w:val="22"/>
          </w:rPr>
          <w:t>:</w:t>
        </w:r>
      </w:ins>
      <w:ins w:id="678" w:author="Sterling Baird" w:date="2023-03-06T19:27:00Z">
        <w:r w:rsidR="00B06021">
          <w:rPr>
            <w:rFonts w:asciiTheme="majorHAnsi" w:hAnsiTheme="majorHAnsi" w:cstheme="majorHAnsi"/>
            <w:sz w:val="22"/>
            <w:szCs w:val="22"/>
          </w:rPr>
          <w:t xml:space="preserve"> Setting up a </w:t>
        </w:r>
      </w:ins>
      <w:ins w:id="679" w:author="Sterling Baird" w:date="2023-03-06T19:28:00Z">
        <w:r w:rsidR="00F14678">
          <w:rPr>
            <w:rFonts w:asciiTheme="majorHAnsi" w:hAnsiTheme="majorHAnsi" w:cstheme="majorHAnsi"/>
            <w:sz w:val="22"/>
            <w:szCs w:val="22"/>
          </w:rPr>
          <w:t xml:space="preserve">MongoDB shared </w:t>
        </w:r>
        <w:proofErr w:type="gramStart"/>
        <w:r w:rsidR="00F14678">
          <w:rPr>
            <w:rFonts w:asciiTheme="majorHAnsi" w:hAnsiTheme="majorHAnsi" w:cstheme="majorHAnsi"/>
            <w:sz w:val="22"/>
            <w:szCs w:val="22"/>
          </w:rPr>
          <w:t>cluster</w:t>
        </w:r>
      </w:ins>
      <w:proofErr w:type="gramEnd"/>
    </w:p>
    <w:p w14:paraId="61350E4A" w14:textId="55DF1EBE" w:rsidR="00CA1184" w:rsidRDefault="00CA1184" w:rsidP="00931288">
      <w:pPr>
        <w:pStyle w:val="CommentText"/>
        <w:rPr>
          <w:ins w:id="680" w:author="Sterling Baird" w:date="2023-03-06T17:51:00Z"/>
          <w:rFonts w:asciiTheme="majorHAnsi" w:hAnsiTheme="majorHAnsi" w:cstheme="majorHAnsi"/>
          <w:sz w:val="22"/>
          <w:szCs w:val="22"/>
        </w:rPr>
      </w:pPr>
      <w:ins w:id="681"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_Ref129017481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82" w:author="Sterling Baird" w:date="2023-03-06T17:51:00Z">
        <w:r>
          <w:t xml:space="preserve">Figure </w:t>
        </w:r>
        <w:r>
          <w:rPr>
            <w:noProof/>
          </w:rPr>
          <w:t>13</w:t>
        </w:r>
        <w:r>
          <w:rPr>
            <w:rFonts w:asciiTheme="majorHAnsi" w:hAnsiTheme="majorHAnsi" w:cstheme="majorHAnsi"/>
            <w:sz w:val="22"/>
            <w:szCs w:val="22"/>
          </w:rPr>
          <w:fldChar w:fldCharType="end"/>
        </w:r>
      </w:ins>
      <w:ins w:id="683" w:author="Sterling Baird" w:date="2023-03-06T17:52:00Z">
        <w:r w:rsidR="00322CE4">
          <w:rPr>
            <w:rFonts w:asciiTheme="majorHAnsi" w:hAnsiTheme="majorHAnsi" w:cstheme="majorHAnsi"/>
            <w:sz w:val="22"/>
            <w:szCs w:val="22"/>
          </w:rPr>
          <w:t>:</w:t>
        </w:r>
      </w:ins>
      <w:ins w:id="684" w:author="Sterling Baird" w:date="2023-03-06T19:28:00Z">
        <w:r w:rsidR="00F14678">
          <w:rPr>
            <w:rFonts w:asciiTheme="majorHAnsi" w:hAnsiTheme="majorHAnsi" w:cstheme="majorHAnsi"/>
            <w:sz w:val="22"/>
            <w:szCs w:val="22"/>
          </w:rPr>
          <w:t xml:space="preserve"> Create a MongoDB </w:t>
        </w:r>
        <w:proofErr w:type="gramStart"/>
        <w:r w:rsidR="00F14678">
          <w:rPr>
            <w:rFonts w:asciiTheme="majorHAnsi" w:hAnsiTheme="majorHAnsi" w:cstheme="majorHAnsi"/>
            <w:sz w:val="22"/>
            <w:szCs w:val="22"/>
          </w:rPr>
          <w:t>database</w:t>
        </w:r>
      </w:ins>
      <w:proofErr w:type="gramEnd"/>
    </w:p>
    <w:p w14:paraId="5FBA5423" w14:textId="5A94924B" w:rsidR="00CA1184" w:rsidRDefault="008873B7" w:rsidP="00931288">
      <w:pPr>
        <w:pStyle w:val="CommentText"/>
        <w:rPr>
          <w:ins w:id="685" w:author="Sterling Baird" w:date="2023-03-06T17:51:00Z"/>
          <w:rFonts w:asciiTheme="majorHAnsi" w:hAnsiTheme="majorHAnsi" w:cstheme="majorHAnsi"/>
          <w:sz w:val="22"/>
          <w:szCs w:val="22"/>
        </w:rPr>
      </w:pPr>
      <w:ins w:id="686"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_Ref129017502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87" w:author="Sterling Baird" w:date="2023-03-06T17:51:00Z">
        <w:r>
          <w:t xml:space="preserve">Figure </w:t>
        </w:r>
        <w:r>
          <w:rPr>
            <w:noProof/>
          </w:rPr>
          <w:t>14</w:t>
        </w:r>
        <w:r>
          <w:rPr>
            <w:rFonts w:asciiTheme="majorHAnsi" w:hAnsiTheme="majorHAnsi" w:cstheme="majorHAnsi"/>
            <w:sz w:val="22"/>
            <w:szCs w:val="22"/>
          </w:rPr>
          <w:fldChar w:fldCharType="end"/>
        </w:r>
      </w:ins>
      <w:ins w:id="688" w:author="Sterling Baird" w:date="2023-03-06T17:52:00Z">
        <w:r w:rsidR="00322CE4">
          <w:rPr>
            <w:rFonts w:asciiTheme="majorHAnsi" w:hAnsiTheme="majorHAnsi" w:cstheme="majorHAnsi"/>
            <w:sz w:val="22"/>
            <w:szCs w:val="22"/>
          </w:rPr>
          <w:t>:</w:t>
        </w:r>
      </w:ins>
      <w:ins w:id="689" w:author="Sterling Baird" w:date="2023-03-06T19:28:00Z">
        <w:r w:rsidR="00F14678">
          <w:rPr>
            <w:rFonts w:asciiTheme="majorHAnsi" w:hAnsiTheme="majorHAnsi" w:cstheme="majorHAnsi"/>
            <w:sz w:val="22"/>
            <w:szCs w:val="22"/>
          </w:rPr>
          <w:t xml:space="preserve"> </w:t>
        </w:r>
        <w:r w:rsidR="001A7E51">
          <w:rPr>
            <w:rFonts w:asciiTheme="majorHAnsi" w:hAnsiTheme="majorHAnsi" w:cstheme="majorHAnsi"/>
            <w:sz w:val="22"/>
            <w:szCs w:val="22"/>
          </w:rPr>
          <w:t>Enable the Data API</w:t>
        </w:r>
      </w:ins>
    </w:p>
    <w:p w14:paraId="5700A383" w14:textId="31EB87B4" w:rsidR="008873B7" w:rsidRDefault="008873B7" w:rsidP="00931288">
      <w:pPr>
        <w:pStyle w:val="CommentText"/>
        <w:rPr>
          <w:ins w:id="690" w:author="Sterling Baird" w:date="2023-03-06T17:51:00Z"/>
          <w:rFonts w:asciiTheme="majorHAnsi" w:hAnsiTheme="majorHAnsi" w:cstheme="majorHAnsi"/>
          <w:sz w:val="22"/>
          <w:szCs w:val="22"/>
        </w:rPr>
      </w:pPr>
      <w:ins w:id="691"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_Ref129017505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92" w:author="Sterling Baird" w:date="2023-03-06T17:51:00Z">
        <w:r>
          <w:t xml:space="preserve">Figure </w:t>
        </w:r>
        <w:r>
          <w:rPr>
            <w:noProof/>
          </w:rPr>
          <w:t>15</w:t>
        </w:r>
        <w:r>
          <w:rPr>
            <w:rFonts w:asciiTheme="majorHAnsi" w:hAnsiTheme="majorHAnsi" w:cstheme="majorHAnsi"/>
            <w:sz w:val="22"/>
            <w:szCs w:val="22"/>
          </w:rPr>
          <w:fldChar w:fldCharType="end"/>
        </w:r>
      </w:ins>
      <w:ins w:id="693" w:author="Sterling Baird" w:date="2023-03-06T17:52:00Z">
        <w:r w:rsidR="00322CE4">
          <w:rPr>
            <w:rFonts w:asciiTheme="majorHAnsi" w:hAnsiTheme="majorHAnsi" w:cstheme="majorHAnsi"/>
            <w:sz w:val="22"/>
            <w:szCs w:val="22"/>
          </w:rPr>
          <w:t>:</w:t>
        </w:r>
      </w:ins>
      <w:ins w:id="694" w:author="Sterling Baird" w:date="2023-03-06T19:28:00Z">
        <w:r w:rsidR="001A7E51">
          <w:rPr>
            <w:rFonts w:asciiTheme="majorHAnsi" w:hAnsiTheme="majorHAnsi" w:cstheme="majorHAnsi"/>
            <w:sz w:val="22"/>
            <w:szCs w:val="22"/>
          </w:rPr>
          <w:t xml:space="preserve"> Retrieve MONGO</w:t>
        </w:r>
      </w:ins>
    </w:p>
    <w:p w14:paraId="56735E6B" w14:textId="47D55C7A" w:rsidR="008873B7" w:rsidRDefault="008873B7" w:rsidP="00931288">
      <w:pPr>
        <w:pStyle w:val="CommentText"/>
        <w:rPr>
          <w:ins w:id="695" w:author="Sterling Baird" w:date="2023-03-06T17:51:00Z"/>
          <w:rFonts w:asciiTheme="majorHAnsi" w:hAnsiTheme="majorHAnsi" w:cstheme="majorHAnsi"/>
          <w:sz w:val="22"/>
          <w:szCs w:val="22"/>
        </w:rPr>
      </w:pPr>
      <w:ins w:id="696"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_Ref129017508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97" w:author="Sterling Baird" w:date="2023-03-06T17:51:00Z">
        <w:r>
          <w:t xml:space="preserve">Figure </w:t>
        </w:r>
        <w:r>
          <w:rPr>
            <w:noProof/>
          </w:rPr>
          <w:t>16</w:t>
        </w:r>
        <w:r>
          <w:rPr>
            <w:rFonts w:asciiTheme="majorHAnsi" w:hAnsiTheme="majorHAnsi" w:cstheme="majorHAnsi"/>
            <w:sz w:val="22"/>
            <w:szCs w:val="22"/>
          </w:rPr>
          <w:fldChar w:fldCharType="end"/>
        </w:r>
      </w:ins>
      <w:ins w:id="698" w:author="Sterling Baird" w:date="2023-03-06T17:52:00Z">
        <w:r w:rsidR="00322CE4">
          <w:rPr>
            <w:rFonts w:asciiTheme="majorHAnsi" w:hAnsiTheme="majorHAnsi" w:cstheme="majorHAnsi"/>
            <w:sz w:val="22"/>
            <w:szCs w:val="22"/>
          </w:rPr>
          <w:t>:</w:t>
        </w:r>
      </w:ins>
      <w:ins w:id="699" w:author="Sterling Baird" w:date="2023-03-06T20:46:00Z">
        <w:r w:rsidR="0066581C">
          <w:rPr>
            <w:rFonts w:asciiTheme="majorHAnsi" w:hAnsiTheme="majorHAnsi" w:cstheme="majorHAnsi"/>
            <w:sz w:val="22"/>
            <w:szCs w:val="22"/>
          </w:rPr>
          <w:t xml:space="preserve"> Create Data API </w:t>
        </w:r>
        <w:proofErr w:type="gramStart"/>
        <w:r w:rsidR="0066581C">
          <w:rPr>
            <w:rFonts w:asciiTheme="majorHAnsi" w:hAnsiTheme="majorHAnsi" w:cstheme="majorHAnsi"/>
            <w:sz w:val="22"/>
            <w:szCs w:val="22"/>
          </w:rPr>
          <w:t>key</w:t>
        </w:r>
      </w:ins>
      <w:proofErr w:type="gramEnd"/>
    </w:p>
    <w:p w14:paraId="0CA69D37" w14:textId="2A98FBBB" w:rsidR="008873B7" w:rsidRDefault="008873B7" w:rsidP="00931288">
      <w:pPr>
        <w:pStyle w:val="CommentText"/>
        <w:rPr>
          <w:ins w:id="700" w:author="Sterling Baird" w:date="2023-03-06T17:51:00Z"/>
          <w:rFonts w:asciiTheme="majorHAnsi" w:hAnsiTheme="majorHAnsi" w:cstheme="majorHAnsi"/>
          <w:sz w:val="22"/>
          <w:szCs w:val="22"/>
        </w:rPr>
      </w:pPr>
      <w:ins w:id="701"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_Ref129017511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702" w:author="Sterling Baird" w:date="2023-03-06T17:51:00Z">
        <w:r>
          <w:t xml:space="preserve">Figure </w:t>
        </w:r>
        <w:r>
          <w:rPr>
            <w:noProof/>
          </w:rPr>
          <w:t>17</w:t>
        </w:r>
        <w:r>
          <w:rPr>
            <w:rFonts w:asciiTheme="majorHAnsi" w:hAnsiTheme="majorHAnsi" w:cstheme="majorHAnsi"/>
            <w:sz w:val="22"/>
            <w:szCs w:val="22"/>
          </w:rPr>
          <w:fldChar w:fldCharType="end"/>
        </w:r>
      </w:ins>
      <w:ins w:id="703" w:author="Sterling Baird" w:date="2023-03-06T17:52:00Z">
        <w:r w:rsidR="00322CE4">
          <w:rPr>
            <w:rFonts w:asciiTheme="majorHAnsi" w:hAnsiTheme="majorHAnsi" w:cstheme="majorHAnsi"/>
            <w:sz w:val="22"/>
            <w:szCs w:val="22"/>
          </w:rPr>
          <w:t>:</w:t>
        </w:r>
      </w:ins>
      <w:ins w:id="704" w:author="Sterling Baird" w:date="2023-03-06T20:47:00Z">
        <w:r w:rsidR="0066581C">
          <w:rPr>
            <w:rFonts w:asciiTheme="majorHAnsi" w:hAnsiTheme="majorHAnsi" w:cstheme="majorHAnsi"/>
            <w:sz w:val="22"/>
            <w:szCs w:val="22"/>
          </w:rPr>
          <w:t xml:space="preserve"> Set up </w:t>
        </w:r>
        <w:proofErr w:type="spellStart"/>
        <w:r w:rsidR="0066581C">
          <w:rPr>
            <w:rFonts w:asciiTheme="majorHAnsi" w:hAnsiTheme="majorHAnsi" w:cstheme="majorHAnsi"/>
            <w:sz w:val="22"/>
            <w:szCs w:val="22"/>
          </w:rPr>
          <w:t>HiveMQ</w:t>
        </w:r>
        <w:proofErr w:type="spellEnd"/>
        <w:r w:rsidR="0066581C">
          <w:rPr>
            <w:rFonts w:asciiTheme="majorHAnsi" w:hAnsiTheme="majorHAnsi" w:cstheme="majorHAnsi"/>
            <w:sz w:val="22"/>
            <w:szCs w:val="22"/>
          </w:rPr>
          <w:t xml:space="preserve"> </w:t>
        </w:r>
        <w:proofErr w:type="gramStart"/>
        <w:r w:rsidR="0066581C">
          <w:rPr>
            <w:rFonts w:asciiTheme="majorHAnsi" w:hAnsiTheme="majorHAnsi" w:cstheme="majorHAnsi"/>
            <w:sz w:val="22"/>
            <w:szCs w:val="22"/>
          </w:rPr>
          <w:t>credentials</w:t>
        </w:r>
      </w:ins>
      <w:proofErr w:type="gramEnd"/>
    </w:p>
    <w:p w14:paraId="133F38E4" w14:textId="6413A322" w:rsidR="008873B7" w:rsidRPr="00931288" w:rsidRDefault="008873B7" w:rsidP="00931288">
      <w:pPr>
        <w:pStyle w:val="CommentText"/>
        <w:rPr>
          <w:rFonts w:asciiTheme="majorHAnsi" w:hAnsiTheme="majorHAnsi" w:cstheme="majorHAnsi"/>
          <w:sz w:val="22"/>
          <w:szCs w:val="22"/>
        </w:rPr>
      </w:pPr>
      <w:ins w:id="705"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_Ref129017513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706" w:author="Sterling Baird" w:date="2023-03-06T17:51:00Z">
        <w:r>
          <w:t xml:space="preserve">Figure </w:t>
        </w:r>
        <w:r>
          <w:rPr>
            <w:noProof/>
          </w:rPr>
          <w:t>18</w:t>
        </w:r>
        <w:r>
          <w:rPr>
            <w:rFonts w:asciiTheme="majorHAnsi" w:hAnsiTheme="majorHAnsi" w:cstheme="majorHAnsi"/>
            <w:sz w:val="22"/>
            <w:szCs w:val="22"/>
          </w:rPr>
          <w:fldChar w:fldCharType="end"/>
        </w:r>
      </w:ins>
      <w:ins w:id="707" w:author="Sterling Baird" w:date="2023-03-06T17:52:00Z">
        <w:r w:rsidR="00322CE4">
          <w:rPr>
            <w:rFonts w:asciiTheme="majorHAnsi" w:hAnsiTheme="majorHAnsi" w:cstheme="majorHAnsi"/>
            <w:sz w:val="22"/>
            <w:szCs w:val="22"/>
          </w:rPr>
          <w:t>:</w:t>
        </w:r>
      </w:ins>
      <w:ins w:id="708" w:author="Sterling Baird" w:date="2023-03-06T20:48:00Z">
        <w:r w:rsidR="00524D45">
          <w:rPr>
            <w:rFonts w:asciiTheme="majorHAnsi" w:hAnsiTheme="majorHAnsi" w:cstheme="majorHAnsi"/>
            <w:sz w:val="22"/>
            <w:szCs w:val="22"/>
          </w:rPr>
          <w:t xml:space="preserve"> Locate the </w:t>
        </w:r>
        <w:proofErr w:type="spellStart"/>
        <w:r w:rsidR="00524D45">
          <w:rPr>
            <w:rFonts w:asciiTheme="majorHAnsi" w:hAnsiTheme="majorHAnsi" w:cstheme="majorHAnsi"/>
            <w:sz w:val="22"/>
            <w:szCs w:val="22"/>
          </w:rPr>
          <w:t>HiveMQ</w:t>
        </w:r>
        <w:proofErr w:type="spellEnd"/>
        <w:r w:rsidR="00524D45">
          <w:rPr>
            <w:rFonts w:asciiTheme="majorHAnsi" w:hAnsiTheme="majorHAnsi" w:cstheme="majorHAnsi"/>
            <w:sz w:val="22"/>
            <w:szCs w:val="22"/>
          </w:rPr>
          <w:t xml:space="preserve"> host </w:t>
        </w:r>
        <w:proofErr w:type="gramStart"/>
        <w:r w:rsidR="00524D45">
          <w:rPr>
            <w:rFonts w:asciiTheme="majorHAnsi" w:hAnsiTheme="majorHAnsi" w:cstheme="majorHAnsi"/>
            <w:sz w:val="22"/>
            <w:szCs w:val="22"/>
          </w:rPr>
          <w:t>URI</w:t>
        </w:r>
      </w:ins>
      <w:proofErr w:type="gramEnd"/>
      <w:ins w:id="709" w:author="Sterling Baird" w:date="2023-03-06T20:47:00Z">
        <w:r w:rsidR="00E52A08">
          <w:rPr>
            <w:rFonts w:asciiTheme="majorHAnsi" w:hAnsiTheme="majorHAnsi" w:cstheme="majorHAnsi"/>
            <w:sz w:val="22"/>
            <w:szCs w:val="22"/>
          </w:rPr>
          <w:t xml:space="preserve"> </w:t>
        </w:r>
      </w:ins>
    </w:p>
    <w:p w14:paraId="15B1C68B" w14:textId="7873D01C"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_Ref122437316 \h </w:instrText>
      </w:r>
      <w:r>
        <w:rPr>
          <w:rFonts w:asciiTheme="majorHAnsi" w:hAnsiTheme="majorHAnsi" w:cstheme="majorHAnsi"/>
          <w:sz w:val="22"/>
          <w:szCs w:val="22"/>
        </w:rPr>
      </w:r>
      <w:r>
        <w:rPr>
          <w:rFonts w:asciiTheme="majorHAnsi" w:hAnsiTheme="majorHAnsi" w:cstheme="majorHAnsi"/>
          <w:sz w:val="22"/>
          <w:szCs w:val="22"/>
        </w:rPr>
        <w:fldChar w:fldCharType="separate"/>
      </w:r>
      <w:ins w:id="710" w:author="Sterling Baird" w:date="2023-03-06T17:49:00Z">
        <w:r w:rsidR="0052680F">
          <w:t xml:space="preserve">Figure </w:t>
        </w:r>
        <w:r w:rsidR="0052680F">
          <w:rPr>
            <w:noProof/>
          </w:rPr>
          <w:t>19</w:t>
        </w:r>
      </w:ins>
      <w:del w:id="711" w:author="Sterling Baird" w:date="2023-03-06T17:49:00Z">
        <w:r w:rsidDel="0052680F">
          <w:delText xml:space="preserve">Figure </w:delText>
        </w:r>
        <w:r w:rsidDel="0052680F">
          <w:rPr>
            <w:noProof/>
          </w:rPr>
          <w:delText>12</w:delText>
        </w:r>
      </w:del>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Uploading source files to </w:t>
      </w:r>
      <w:proofErr w:type="gramStart"/>
      <w:r w:rsidR="00931288" w:rsidRPr="00931288">
        <w:rPr>
          <w:rFonts w:asciiTheme="majorHAnsi" w:hAnsiTheme="majorHAnsi" w:cstheme="majorHAnsi"/>
          <w:sz w:val="22"/>
          <w:szCs w:val="22"/>
        </w:rPr>
        <w:t>microcontroller</w:t>
      </w:r>
      <w:proofErr w:type="gramEnd"/>
    </w:p>
    <w:p w14:paraId="747428DF" w14:textId="6319C957"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lastRenderedPageBreak/>
        <w:fldChar w:fldCharType="begin"/>
      </w:r>
      <w:r>
        <w:rPr>
          <w:rFonts w:asciiTheme="majorHAnsi" w:hAnsiTheme="majorHAnsi" w:cstheme="majorHAnsi"/>
          <w:sz w:val="22"/>
          <w:szCs w:val="22"/>
        </w:rPr>
        <w:instrText xml:space="preserve"> REF _Ref122437321 \h </w:instrText>
      </w:r>
      <w:r>
        <w:rPr>
          <w:rFonts w:asciiTheme="majorHAnsi" w:hAnsiTheme="majorHAnsi" w:cstheme="majorHAnsi"/>
          <w:sz w:val="22"/>
          <w:szCs w:val="22"/>
        </w:rPr>
      </w:r>
      <w:r>
        <w:rPr>
          <w:rFonts w:asciiTheme="majorHAnsi" w:hAnsiTheme="majorHAnsi" w:cstheme="majorHAnsi"/>
          <w:sz w:val="22"/>
          <w:szCs w:val="22"/>
        </w:rPr>
        <w:fldChar w:fldCharType="separate"/>
      </w:r>
      <w:ins w:id="712" w:author="Sterling Baird" w:date="2023-03-06T17:50:00Z">
        <w:r w:rsidR="0052680F">
          <w:t xml:space="preserve">Figure </w:t>
        </w:r>
        <w:r w:rsidR="0052680F">
          <w:rPr>
            <w:noProof/>
          </w:rPr>
          <w:t>20</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Running </w:t>
      </w:r>
      <w:proofErr w:type="gramStart"/>
      <w:r w:rsidR="00931288" w:rsidRPr="00931288">
        <w:rPr>
          <w:rFonts w:asciiTheme="majorHAnsi" w:hAnsiTheme="majorHAnsi" w:cstheme="majorHAnsi"/>
          <w:sz w:val="22"/>
          <w:szCs w:val="22"/>
        </w:rPr>
        <w:t>main.py</w:t>
      </w:r>
      <w:proofErr w:type="gramEnd"/>
    </w:p>
    <w:p w14:paraId="689AAA9F" w14:textId="0697913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_Ref122437325 \h </w:instrText>
      </w:r>
      <w:r>
        <w:rPr>
          <w:rFonts w:asciiTheme="majorHAnsi" w:hAnsiTheme="majorHAnsi" w:cstheme="majorHAnsi"/>
          <w:sz w:val="22"/>
          <w:szCs w:val="22"/>
        </w:rPr>
      </w:r>
      <w:r>
        <w:rPr>
          <w:rFonts w:asciiTheme="majorHAnsi" w:hAnsiTheme="majorHAnsi" w:cstheme="majorHAnsi"/>
          <w:sz w:val="22"/>
          <w:szCs w:val="22"/>
        </w:rPr>
        <w:fldChar w:fldCharType="separate"/>
      </w:r>
      <w:ins w:id="713" w:author="Sterling Baird" w:date="2023-03-06T17:50:00Z">
        <w:r w:rsidR="0052680F">
          <w:t xml:space="preserve">Figure </w:t>
        </w:r>
        <w:r w:rsidR="0052680F">
          <w:rPr>
            <w:noProof/>
          </w:rPr>
          <w:t>21</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Python package installation</w:t>
      </w:r>
    </w:p>
    <w:p w14:paraId="15D31689" w14:textId="35B4A9E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_Ref122437328 \h </w:instrText>
      </w:r>
      <w:r>
        <w:rPr>
          <w:rFonts w:asciiTheme="majorHAnsi" w:hAnsiTheme="majorHAnsi" w:cstheme="majorHAnsi"/>
          <w:sz w:val="22"/>
          <w:szCs w:val="22"/>
        </w:rPr>
      </w:r>
      <w:r>
        <w:rPr>
          <w:rFonts w:asciiTheme="majorHAnsi" w:hAnsiTheme="majorHAnsi" w:cstheme="majorHAnsi"/>
          <w:sz w:val="22"/>
          <w:szCs w:val="22"/>
        </w:rPr>
        <w:fldChar w:fldCharType="separate"/>
      </w:r>
      <w:ins w:id="714" w:author="Sterling Baird" w:date="2023-03-06T17:50:00Z">
        <w:r w:rsidR="0052680F">
          <w:t xml:space="preserve">Figure </w:t>
        </w:r>
        <w:r w:rsidR="0052680F">
          <w:rPr>
            <w:noProof/>
          </w:rPr>
          <w:t>22</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Copying the Pico ID from the Thonny </w:t>
      </w:r>
      <w:proofErr w:type="gramStart"/>
      <w:r w:rsidR="00931288" w:rsidRPr="00931288">
        <w:rPr>
          <w:rFonts w:asciiTheme="majorHAnsi" w:hAnsiTheme="majorHAnsi" w:cstheme="majorHAnsi"/>
          <w:sz w:val="22"/>
          <w:szCs w:val="22"/>
        </w:rPr>
        <w:t>editor</w:t>
      </w:r>
      <w:proofErr w:type="gramEnd"/>
    </w:p>
    <w:p w14:paraId="4971D139" w14:textId="1116CF56"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_Ref122437330 \h </w:instrText>
      </w:r>
      <w:r>
        <w:rPr>
          <w:rFonts w:asciiTheme="majorHAnsi" w:hAnsiTheme="majorHAnsi" w:cstheme="majorHAnsi"/>
          <w:sz w:val="22"/>
          <w:szCs w:val="22"/>
        </w:rPr>
      </w:r>
      <w:r>
        <w:rPr>
          <w:rFonts w:asciiTheme="majorHAnsi" w:hAnsiTheme="majorHAnsi" w:cstheme="majorHAnsi"/>
          <w:sz w:val="22"/>
          <w:szCs w:val="22"/>
        </w:rPr>
        <w:fldChar w:fldCharType="separate"/>
      </w:r>
      <w:ins w:id="715" w:author="Sterling Baird" w:date="2023-03-06T17:50:00Z">
        <w:r w:rsidR="0052680F">
          <w:t xml:space="preserve">Figure </w:t>
        </w:r>
        <w:r w:rsidR="0052680F">
          <w:rPr>
            <w:noProof/>
          </w:rPr>
          <w:t>23</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Pasting the Pico ID into the Google </w:t>
      </w:r>
      <w:proofErr w:type="spellStart"/>
      <w:r w:rsidR="00931288" w:rsidRPr="00931288">
        <w:rPr>
          <w:rFonts w:asciiTheme="majorHAnsi" w:hAnsiTheme="majorHAnsi" w:cstheme="majorHAnsi"/>
          <w:sz w:val="22"/>
          <w:szCs w:val="22"/>
        </w:rPr>
        <w:t>Colab</w:t>
      </w:r>
      <w:proofErr w:type="spellEnd"/>
      <w:r w:rsidR="00931288" w:rsidRPr="00931288">
        <w:rPr>
          <w:rFonts w:asciiTheme="majorHAnsi" w:hAnsiTheme="majorHAnsi" w:cstheme="majorHAnsi"/>
          <w:sz w:val="22"/>
          <w:szCs w:val="22"/>
        </w:rPr>
        <w:t xml:space="preserve"> form </w:t>
      </w:r>
      <w:proofErr w:type="gramStart"/>
      <w:r w:rsidR="00931288" w:rsidRPr="00931288">
        <w:rPr>
          <w:rFonts w:asciiTheme="majorHAnsi" w:hAnsiTheme="majorHAnsi" w:cstheme="majorHAnsi"/>
          <w:sz w:val="22"/>
          <w:szCs w:val="22"/>
        </w:rPr>
        <w:t>box</w:t>
      </w:r>
      <w:proofErr w:type="gramEnd"/>
    </w:p>
    <w:p w14:paraId="41E9EBD0" w14:textId="715E9CA9" w:rsidR="004868C3"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_Ref121149313 \h </w:instrText>
      </w:r>
      <w:r>
        <w:rPr>
          <w:rFonts w:asciiTheme="majorHAnsi" w:hAnsiTheme="majorHAnsi" w:cstheme="majorHAnsi"/>
          <w:sz w:val="22"/>
          <w:szCs w:val="22"/>
        </w:rPr>
      </w:r>
      <w:r>
        <w:rPr>
          <w:rFonts w:asciiTheme="majorHAnsi" w:hAnsiTheme="majorHAnsi" w:cstheme="majorHAnsi"/>
          <w:sz w:val="22"/>
          <w:szCs w:val="22"/>
        </w:rPr>
        <w:fldChar w:fldCharType="separate"/>
      </w:r>
      <w:ins w:id="716" w:author="Sterling Baird" w:date="2023-03-06T17:50:00Z">
        <w:r w:rsidR="0052680F">
          <w:t xml:space="preserve">Figure </w:t>
        </w:r>
        <w:r w:rsidR="0052680F">
          <w:rPr>
            <w:noProof/>
          </w:rPr>
          <w:t>24</w:t>
        </w:r>
      </w:ins>
      <w:r>
        <w:rPr>
          <w:rFonts w:asciiTheme="majorHAnsi" w:hAnsiTheme="majorHAnsi" w:cstheme="majorHAnsi"/>
          <w:sz w:val="22"/>
          <w:szCs w:val="22"/>
        </w:rPr>
        <w:fldChar w:fldCharType="end"/>
      </w:r>
      <w:r w:rsidR="004868C3">
        <w:rPr>
          <w:rFonts w:asciiTheme="majorHAnsi" w:hAnsiTheme="majorHAnsi" w:cstheme="majorHAnsi"/>
          <w:sz w:val="22"/>
          <w:szCs w:val="22"/>
        </w:rPr>
        <w:t xml:space="preserve">: </w:t>
      </w:r>
      <w:r w:rsidR="004868C3" w:rsidRPr="00931288">
        <w:rPr>
          <w:rFonts w:asciiTheme="majorHAnsi" w:hAnsiTheme="majorHAnsi" w:cstheme="majorHAnsi"/>
          <w:sz w:val="22"/>
          <w:szCs w:val="22"/>
        </w:rPr>
        <w:t xml:space="preserve">Example </w:t>
      </w:r>
      <w:r w:rsidR="004868C3">
        <w:rPr>
          <w:rFonts w:asciiTheme="majorHAnsi" w:hAnsiTheme="majorHAnsi" w:cstheme="majorHAnsi"/>
          <w:sz w:val="22"/>
          <w:szCs w:val="22"/>
        </w:rPr>
        <w:t xml:space="preserve">optimization </w:t>
      </w:r>
      <w:r w:rsidR="004868C3" w:rsidRPr="00931288">
        <w:rPr>
          <w:rFonts w:asciiTheme="majorHAnsi" w:hAnsiTheme="majorHAnsi" w:cstheme="majorHAnsi"/>
          <w:sz w:val="22"/>
          <w:szCs w:val="22"/>
        </w:rPr>
        <w:t>comparison between grid search, random search, and Bayesian optimization</w:t>
      </w:r>
      <w:r w:rsidR="004868C3">
        <w:rPr>
          <w:rFonts w:asciiTheme="majorHAnsi" w:hAnsiTheme="majorHAnsi" w:cstheme="majorHAnsi"/>
          <w:sz w:val="22"/>
          <w:szCs w:val="22"/>
        </w:rPr>
        <w:t xml:space="preserve"> averaged over repeated campaigns. Lower Fréchet distance between observed and target spectra is better.</w:t>
      </w:r>
    </w:p>
    <w:p w14:paraId="7DB4682D" w14:textId="46553C87"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_Ref121149381 \h </w:instrText>
      </w:r>
      <w:r>
        <w:rPr>
          <w:rFonts w:asciiTheme="majorHAnsi" w:hAnsiTheme="majorHAnsi" w:cstheme="majorHAnsi"/>
          <w:sz w:val="22"/>
          <w:szCs w:val="22"/>
        </w:rPr>
      </w:r>
      <w:r>
        <w:rPr>
          <w:rFonts w:asciiTheme="majorHAnsi" w:hAnsiTheme="majorHAnsi" w:cstheme="majorHAnsi"/>
          <w:sz w:val="22"/>
          <w:szCs w:val="22"/>
        </w:rPr>
        <w:fldChar w:fldCharType="separate"/>
      </w:r>
      <w:ins w:id="717" w:author="Sterling Baird" w:date="2023-03-06T17:51:00Z">
        <w:r w:rsidR="008873B7">
          <w:t xml:space="preserve">Figure </w:t>
        </w:r>
        <w:r w:rsidR="008873B7">
          <w:rPr>
            <w:noProof/>
          </w:rPr>
          <w:t>25</w:t>
        </w:r>
      </w:ins>
      <w:del w:id="718" w:author="Sterling Baird" w:date="2023-03-06T17:51:00Z">
        <w:r w:rsidDel="008873B7">
          <w:delText xml:space="preserve">Figure </w:delText>
        </w:r>
        <w:r w:rsidDel="008873B7">
          <w:rPr>
            <w:noProof/>
          </w:rPr>
          <w:delText>18</w:delText>
        </w:r>
      </w:del>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00931288"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15059289"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_Ref121149420 \h </w:instrText>
      </w:r>
      <w:r>
        <w:rPr>
          <w:rFonts w:asciiTheme="majorHAnsi" w:hAnsiTheme="majorHAnsi" w:cstheme="majorHAnsi"/>
          <w:sz w:val="22"/>
          <w:szCs w:val="22"/>
        </w:rPr>
      </w:r>
      <w:r>
        <w:rPr>
          <w:rFonts w:asciiTheme="majorHAnsi" w:hAnsiTheme="majorHAnsi" w:cstheme="majorHAnsi"/>
          <w:sz w:val="22"/>
          <w:szCs w:val="22"/>
        </w:rPr>
        <w:fldChar w:fldCharType="separate"/>
      </w:r>
      <w:ins w:id="719" w:author="Sterling Baird" w:date="2023-03-06T17:51:00Z">
        <w:r w:rsidR="008873B7">
          <w:t xml:space="preserve">Figure </w:t>
        </w:r>
        <w:r w:rsidR="008873B7">
          <w:rPr>
            <w:noProof/>
          </w:rPr>
          <w:t>26</w:t>
        </w:r>
      </w:ins>
      <w:del w:id="720" w:author="Sterling Baird" w:date="2023-03-06T17:51:00Z">
        <w:r w:rsidDel="008873B7">
          <w:delText xml:space="preserve">Figure </w:delText>
        </w:r>
        <w:r w:rsidDel="008873B7">
          <w:rPr>
            <w:noProof/>
          </w:rPr>
          <w:delText>19</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647986DA"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_Ref121149425 \h </w:instrText>
      </w:r>
      <w:r>
        <w:rPr>
          <w:rFonts w:asciiTheme="majorHAnsi" w:hAnsiTheme="majorHAnsi" w:cstheme="majorHAnsi"/>
          <w:sz w:val="22"/>
          <w:szCs w:val="22"/>
        </w:rPr>
      </w:r>
      <w:r>
        <w:rPr>
          <w:rFonts w:asciiTheme="majorHAnsi" w:hAnsiTheme="majorHAnsi" w:cstheme="majorHAnsi"/>
          <w:sz w:val="22"/>
          <w:szCs w:val="22"/>
        </w:rPr>
        <w:fldChar w:fldCharType="separate"/>
      </w:r>
      <w:ins w:id="721" w:author="Sterling Baird" w:date="2023-03-06T17:51:00Z">
        <w:r w:rsidR="008873B7">
          <w:t xml:space="preserve">Figure </w:t>
        </w:r>
        <w:r w:rsidR="008873B7">
          <w:rPr>
            <w:noProof/>
          </w:rPr>
          <w:t>27</w:t>
        </w:r>
      </w:ins>
      <w:del w:id="722" w:author="Sterling Baird" w:date="2023-03-06T17:51:00Z">
        <w:r w:rsidDel="008873B7">
          <w:delText xml:space="preserve">Figure </w:delText>
        </w:r>
        <w:r w:rsidDel="008873B7">
          <w:rPr>
            <w:noProof/>
          </w:rPr>
          <w:delText>20</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03274409"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_Ref121149429 \h </w:instrText>
      </w:r>
      <w:r>
        <w:rPr>
          <w:rFonts w:asciiTheme="majorHAnsi" w:hAnsiTheme="majorHAnsi" w:cstheme="majorHAnsi"/>
          <w:sz w:val="22"/>
          <w:szCs w:val="22"/>
        </w:rPr>
      </w:r>
      <w:r>
        <w:rPr>
          <w:rFonts w:asciiTheme="majorHAnsi" w:hAnsiTheme="majorHAnsi" w:cstheme="majorHAnsi"/>
          <w:sz w:val="22"/>
          <w:szCs w:val="22"/>
        </w:rPr>
        <w:fldChar w:fldCharType="separate"/>
      </w:r>
      <w:ins w:id="723" w:author="Sterling Baird" w:date="2023-03-06T17:51:00Z">
        <w:r w:rsidR="008873B7">
          <w:t xml:space="preserve">Figure </w:t>
        </w:r>
        <w:r w:rsidR="008873B7">
          <w:rPr>
            <w:noProof/>
          </w:rPr>
          <w:t>28</w:t>
        </w:r>
      </w:ins>
      <w:del w:id="724" w:author="Sterling Baird" w:date="2023-03-06T17:51:00Z">
        <w:r w:rsidDel="008873B7">
          <w:delText xml:space="preserve">Figure </w:delText>
        </w:r>
        <w:r w:rsidDel="008873B7">
          <w:rPr>
            <w:noProof/>
          </w:rPr>
          <w:delText>21</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6E690624" w:rsidR="00FA62BB" w:rsidRPr="000724A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_Ref121149455 \h </w:instrText>
      </w:r>
      <w:r>
        <w:rPr>
          <w:rFonts w:asciiTheme="majorHAnsi" w:hAnsiTheme="majorHAnsi" w:cstheme="majorHAnsi"/>
          <w:sz w:val="22"/>
          <w:szCs w:val="22"/>
        </w:rPr>
      </w:r>
      <w:r>
        <w:rPr>
          <w:rFonts w:asciiTheme="majorHAnsi" w:hAnsiTheme="majorHAnsi" w:cstheme="majorHAnsi"/>
          <w:sz w:val="22"/>
          <w:szCs w:val="22"/>
        </w:rPr>
        <w:fldChar w:fldCharType="separate"/>
      </w:r>
      <w:ins w:id="725" w:author="Sterling Baird" w:date="2023-03-06T17:52:00Z">
        <w:r w:rsidR="008873B7">
          <w:t xml:space="preserve">Figure </w:t>
        </w:r>
        <w:r w:rsidR="008873B7">
          <w:rPr>
            <w:noProof/>
          </w:rPr>
          <w:t>29</w:t>
        </w:r>
      </w:ins>
      <w:del w:id="726" w:author="Sterling Baird" w:date="2023-03-06T17:52:00Z">
        <w:r w:rsidDel="008873B7">
          <w:delText xml:space="preserve">Figure </w:delText>
        </w:r>
        <w:r w:rsidDel="008873B7">
          <w:rPr>
            <w:noProof/>
          </w:rPr>
          <w:delText>22</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S1: Thread the mounting wire through the mounting holes of the Maker Pi Pico base, related to step </w:t>
      </w:r>
      <w:proofErr w:type="gramStart"/>
      <w:r w:rsidRPr="00F61341">
        <w:rPr>
          <w:rFonts w:asciiTheme="majorHAnsi" w:hAnsiTheme="majorHAnsi" w:cstheme="majorBidi"/>
          <w:sz w:val="22"/>
          <w:szCs w:val="22"/>
        </w:rPr>
        <w:t>3</w:t>
      </w:r>
      <w:proofErr w:type="gramEnd"/>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S2: Thread the remaining mounting wire through the mounting holes of the AS7341 light sensor and position the sensor above the LEDs, related to step </w:t>
      </w:r>
      <w:proofErr w:type="gramStart"/>
      <w:r w:rsidRPr="00F61341">
        <w:rPr>
          <w:rFonts w:asciiTheme="majorHAnsi" w:hAnsiTheme="majorHAnsi" w:cstheme="majorBidi"/>
          <w:sz w:val="22"/>
          <w:szCs w:val="22"/>
        </w:rPr>
        <w:t>4</w:t>
      </w:r>
      <w:proofErr w:type="gramEnd"/>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S3: Attach the Pico W and the AS7341 light sensor to the Maker Pi Pico base, then connect the USB cable from the Pico W to the computer while holding down the BOOTSEL button, related to step </w:t>
      </w:r>
      <w:proofErr w:type="gramStart"/>
      <w:r w:rsidRPr="00F61341">
        <w:rPr>
          <w:rFonts w:asciiTheme="majorHAnsi" w:hAnsiTheme="majorHAnsi" w:cstheme="majorBidi"/>
          <w:sz w:val="22"/>
          <w:szCs w:val="22"/>
        </w:rPr>
        <w:t>5</w:t>
      </w:r>
      <w:proofErr w:type="gramEnd"/>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S4: Download the Thonny editor and install the </w:t>
      </w:r>
      <w:proofErr w:type="spellStart"/>
      <w:r w:rsidRPr="00F61341">
        <w:rPr>
          <w:rFonts w:asciiTheme="majorHAnsi" w:hAnsiTheme="majorHAnsi" w:cstheme="majorBidi"/>
          <w:sz w:val="22"/>
          <w:szCs w:val="22"/>
        </w:rPr>
        <w:t>MicroPython</w:t>
      </w:r>
      <w:proofErr w:type="spellEnd"/>
      <w:r w:rsidRPr="00F61341">
        <w:rPr>
          <w:rFonts w:asciiTheme="majorHAnsi" w:hAnsiTheme="majorHAnsi" w:cstheme="majorBidi"/>
          <w:sz w:val="22"/>
          <w:szCs w:val="22"/>
        </w:rPr>
        <w:t xml:space="preserve"> firmware onto the Pico W, related to steps 6, 7, 8, and </w:t>
      </w:r>
      <w:proofErr w:type="gramStart"/>
      <w:r w:rsidRPr="00F61341">
        <w:rPr>
          <w:rFonts w:asciiTheme="majorHAnsi" w:hAnsiTheme="majorHAnsi" w:cstheme="majorBidi"/>
          <w:sz w:val="22"/>
          <w:szCs w:val="22"/>
        </w:rPr>
        <w:t>9</w:t>
      </w:r>
      <w:proofErr w:type="gramEnd"/>
    </w:p>
    <w:p w14:paraId="526D976E" w14:textId="5C34654F"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S5: Download the source code from GitHub, unzip it, and enter </w:t>
      </w:r>
      <w:del w:id="727" w:author="Sterling Baird" w:date="2023-03-06T23:08:00Z">
        <w:r w:rsidRPr="00F61341" w:rsidDel="00163EDC">
          <w:rPr>
            <w:rFonts w:asciiTheme="majorHAnsi" w:hAnsiTheme="majorHAnsi" w:cstheme="majorBidi"/>
            <w:sz w:val="22"/>
            <w:szCs w:val="22"/>
          </w:rPr>
          <w:delText>WiFi</w:delText>
        </w:r>
      </w:del>
      <w:ins w:id="728" w:author="Sterling Baird" w:date="2023-03-06T23:08:00Z">
        <w:r w:rsidR="00163EDC">
          <w:rPr>
            <w:rFonts w:asciiTheme="majorHAnsi" w:hAnsiTheme="majorHAnsi" w:cstheme="majorBidi"/>
            <w:sz w:val="22"/>
            <w:szCs w:val="22"/>
          </w:rPr>
          <w:t>Wi-Fi</w:t>
        </w:r>
      </w:ins>
      <w:r w:rsidRPr="00F61341">
        <w:rPr>
          <w:rFonts w:asciiTheme="majorHAnsi" w:hAnsiTheme="majorHAnsi" w:cstheme="majorBidi"/>
          <w:sz w:val="22"/>
          <w:szCs w:val="22"/>
        </w:rPr>
        <w:t xml:space="preserve"> credentials, related to steps 10, 11, 12, and </w:t>
      </w:r>
      <w:proofErr w:type="gramStart"/>
      <w:r w:rsidRPr="00F61341">
        <w:rPr>
          <w:rFonts w:asciiTheme="majorHAnsi" w:hAnsiTheme="majorHAnsi" w:cstheme="majorBidi"/>
          <w:sz w:val="22"/>
          <w:szCs w:val="22"/>
        </w:rPr>
        <w:t>13</w:t>
      </w:r>
      <w:proofErr w:type="gramEnd"/>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S6: Upload the source code to the Pico W and run the main.py script, related to steps 14 and </w:t>
      </w:r>
      <w:proofErr w:type="gramStart"/>
      <w:r w:rsidRPr="00F61341">
        <w:rPr>
          <w:rFonts w:asciiTheme="majorHAnsi" w:hAnsiTheme="majorHAnsi" w:cstheme="majorBidi"/>
          <w:sz w:val="22"/>
          <w:szCs w:val="22"/>
        </w:rPr>
        <w:t>15</w:t>
      </w:r>
      <w:proofErr w:type="gramEnd"/>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S7: Open the cloud-control </w:t>
      </w:r>
      <w:proofErr w:type="spellStart"/>
      <w:r w:rsidRPr="00F61341">
        <w:rPr>
          <w:rFonts w:asciiTheme="majorHAnsi" w:hAnsiTheme="majorHAnsi" w:cstheme="majorBidi"/>
          <w:sz w:val="22"/>
          <w:szCs w:val="22"/>
        </w:rPr>
        <w:t>Jupyter</w:t>
      </w:r>
      <w:proofErr w:type="spellEnd"/>
      <w:r w:rsidRPr="00F61341">
        <w:rPr>
          <w:rFonts w:asciiTheme="majorHAnsi" w:hAnsiTheme="majorHAnsi" w:cstheme="majorBidi"/>
          <w:sz w:val="22"/>
          <w:szCs w:val="22"/>
        </w:rPr>
        <w:t xml:space="preserve"> notebook via Google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install the self-driving-lab-demo Python package, related to steps 16 and </w:t>
      </w:r>
      <w:proofErr w:type="gramStart"/>
      <w:r w:rsidRPr="00F61341">
        <w:rPr>
          <w:rFonts w:asciiTheme="majorHAnsi" w:hAnsiTheme="majorHAnsi" w:cstheme="majorBidi"/>
          <w:sz w:val="22"/>
          <w:szCs w:val="22"/>
        </w:rPr>
        <w:t>17</w:t>
      </w:r>
      <w:proofErr w:type="gramEnd"/>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S8: Copy-paste the PICO ID from Thonny to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S9: Perform the “Hello, World!” of optimization, comparing grid search vs. random search vs. Bayesian optimization, related to step </w:t>
      </w:r>
      <w:proofErr w:type="gramStart"/>
      <w:r w:rsidRPr="00F61341">
        <w:rPr>
          <w:rFonts w:asciiTheme="majorHAnsi" w:hAnsiTheme="majorHAnsi" w:cstheme="majorBidi"/>
          <w:sz w:val="22"/>
          <w:szCs w:val="22"/>
        </w:rPr>
        <w:t>19</w:t>
      </w:r>
      <w:proofErr w:type="gramEnd"/>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S10: Visualize the results of the optimization comparison, related to step </w:t>
      </w:r>
      <w:proofErr w:type="gramStart"/>
      <w:r w:rsidRPr="00F61341">
        <w:rPr>
          <w:rFonts w:asciiTheme="majorHAnsi" w:hAnsiTheme="majorHAnsi" w:cstheme="majorBidi"/>
          <w:sz w:val="22"/>
          <w:szCs w:val="22"/>
        </w:rPr>
        <w:t>19</w:t>
      </w:r>
      <w:proofErr w:type="gramEnd"/>
    </w:p>
    <w:sectPr w:rsidR="000942DF" w:rsidRPr="00253176" w:rsidSect="008971F3">
      <w:headerReference w:type="default" r:id="rId92"/>
      <w:pgSz w:w="12024" w:h="156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9" w:author="Sterling Baird" w:date="2023-03-06T15:03:00Z" w:initials="SB">
    <w:p w14:paraId="2A35E696" w14:textId="77777777" w:rsidR="007C5480" w:rsidRDefault="007C5480" w:rsidP="005E66BF">
      <w:pPr>
        <w:pStyle w:val="CommentText"/>
      </w:pPr>
      <w:r>
        <w:rPr>
          <w:rStyle w:val="CommentReference"/>
        </w:rPr>
        <w:annotationRef/>
      </w:r>
      <w:r>
        <w:t xml:space="preserve">From Reviewer #3: This step will be a considerable barrier for many. I wonder if the demo should assume pre-soldered, or propose a method like </w:t>
      </w:r>
      <w:hyperlink r:id="rId1" w:history="1">
        <w:r w:rsidRPr="005E66BF">
          <w:rPr>
            <w:rStyle w:val="Hyperlink"/>
          </w:rPr>
          <w:t>https://www.youtube.com/watch?v=oYHjxBEWebg</w:t>
        </w:r>
      </w:hyperlink>
      <w:r>
        <w:t xml:space="preserve">? </w:t>
      </w:r>
    </w:p>
  </w:comment>
  <w:comment w:id="270" w:author="Sterling Baird" w:date="2023-03-06T17:31:00Z" w:initials="SB">
    <w:p w14:paraId="2B6C51BC" w14:textId="77777777" w:rsidR="00E010D2" w:rsidRDefault="00044A19" w:rsidP="00B667D2">
      <w:pPr>
        <w:pStyle w:val="CommentText"/>
      </w:pPr>
      <w:r>
        <w:rPr>
          <w:rStyle w:val="CommentReference"/>
        </w:rPr>
        <w:annotationRef/>
      </w:r>
      <w:r w:rsidR="00E010D2">
        <w:t>Great point. A link to a hammer header pin install rig for Pico W has been included, as well as links to a Pico W with pre-soldered headers. These are both relatively new, and were not available during the initial design. Thank you for bringing this back to our attention!</w:t>
      </w:r>
    </w:p>
  </w:comment>
  <w:comment w:id="271" w:author="Sterling Baird" w:date="2023-03-06T17:31:00Z" w:initials="SB">
    <w:p w14:paraId="76F800E4" w14:textId="353CFFEC" w:rsidR="00044A19" w:rsidRDefault="00044A19" w:rsidP="002D1E00">
      <w:pPr>
        <w:pStyle w:val="CommentText"/>
      </w:pPr>
      <w:r>
        <w:rPr>
          <w:rStyle w:val="CommentReference"/>
        </w:rPr>
        <w:annotationRef/>
      </w:r>
      <w:hyperlink r:id="rId2" w:history="1">
        <w:r w:rsidRPr="002D1E00">
          <w:rPr>
            <w:rStyle w:val="Hyperlink"/>
          </w:rPr>
          <w:t>Pico W’s with pre-soldered headers</w:t>
        </w:r>
      </w:hyperlink>
    </w:p>
  </w:comment>
  <w:comment w:id="321" w:author="Sterling Baird" w:date="2023-03-06T15:15:00Z" w:initials="SB">
    <w:p w14:paraId="123CCE97" w14:textId="3A0357CD" w:rsidR="000903F9" w:rsidRDefault="000903F9" w:rsidP="00E021EE">
      <w:pPr>
        <w:pStyle w:val="CommentText"/>
      </w:pPr>
      <w:r>
        <w:rPr>
          <w:rStyle w:val="CommentReference"/>
        </w:rPr>
        <w:annotationRef/>
      </w:r>
      <w:r>
        <w:t>Reviewer #3: When following these instructions, I found myself confused for a bit as to what was being installed where: on the Pico W, on the computer that Pico W is attached to. I detailed those concerns in  some notes but can’t find them—but please think about how to clarify for someone who hasn’t worked with some microcontrollers before.</w:t>
      </w:r>
    </w:p>
  </w:comment>
  <w:comment w:id="322" w:author="Sterling Baird" w:date="2023-03-06T15:23:00Z" w:initials="SB">
    <w:p w14:paraId="70037906" w14:textId="77777777" w:rsidR="00AA1E07" w:rsidRDefault="00AA1E07" w:rsidP="00A00EBA">
      <w:pPr>
        <w:pStyle w:val="CommentText"/>
      </w:pPr>
      <w:r>
        <w:rPr>
          <w:rStyle w:val="CommentReference"/>
        </w:rPr>
        <w:annotationRef/>
      </w:r>
      <w:r>
        <w:t>Thank you for the suggestion. We have added clarifications at various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35E696" w15:done="0"/>
  <w15:commentEx w15:paraId="2B6C51BC" w15:paraIdParent="2A35E696" w15:done="0"/>
  <w15:commentEx w15:paraId="76F800E4" w15:paraIdParent="2A35E696" w15:done="0"/>
  <w15:commentEx w15:paraId="123CCE97" w15:done="0"/>
  <w15:commentEx w15:paraId="70037906" w15:paraIdParent="123CCE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07F41" w16cex:dateUtc="2023-03-06T22:03:00Z"/>
  <w16cex:commentExtensible w16cex:durableId="27B0A1DB" w16cex:dateUtc="2023-03-07T00:31:00Z"/>
  <w16cex:commentExtensible w16cex:durableId="27B0A1E8" w16cex:dateUtc="2023-03-07T00:31:00Z"/>
  <w16cex:commentExtensible w16cex:durableId="27B08221" w16cex:dateUtc="2023-03-06T22:15:00Z"/>
  <w16cex:commentExtensible w16cex:durableId="27B0840D" w16cex:dateUtc="2023-03-06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35E696" w16cid:durableId="27B07F41"/>
  <w16cid:commentId w16cid:paraId="2B6C51BC" w16cid:durableId="27B0A1DB"/>
  <w16cid:commentId w16cid:paraId="76F800E4" w16cid:durableId="27B0A1E8"/>
  <w16cid:commentId w16cid:paraId="123CCE97" w16cid:durableId="27B08221"/>
  <w16cid:commentId w16cid:paraId="70037906" w16cid:durableId="27B084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779BA" w14:textId="77777777" w:rsidR="00D52B83" w:rsidRDefault="00D52B83" w:rsidP="00D501A2">
      <w:r>
        <w:separator/>
      </w:r>
    </w:p>
  </w:endnote>
  <w:endnote w:type="continuationSeparator" w:id="0">
    <w:p w14:paraId="7826A2EA" w14:textId="77777777" w:rsidR="00D52B83" w:rsidRDefault="00D52B83" w:rsidP="00D501A2">
      <w:r>
        <w:continuationSeparator/>
      </w:r>
    </w:p>
  </w:endnote>
  <w:endnote w:type="continuationNotice" w:id="1">
    <w:p w14:paraId="54151593" w14:textId="77777777" w:rsidR="00D52B83" w:rsidRDefault="00D52B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8FF55" w14:textId="77777777" w:rsidR="00D52B83" w:rsidRDefault="00D52B83" w:rsidP="00D501A2">
      <w:r>
        <w:separator/>
      </w:r>
    </w:p>
  </w:footnote>
  <w:footnote w:type="continuationSeparator" w:id="0">
    <w:p w14:paraId="07DBC78F" w14:textId="77777777" w:rsidR="00D52B83" w:rsidRDefault="00D52B83" w:rsidP="00D501A2">
      <w:r>
        <w:continuationSeparator/>
      </w:r>
    </w:p>
  </w:footnote>
  <w:footnote w:type="continuationNotice" w:id="1">
    <w:p w14:paraId="6F369402" w14:textId="77777777" w:rsidR="00D52B83" w:rsidRDefault="00D52B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FB70929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rling Baird">
    <w15:presenceInfo w15:providerId="AD" w15:userId="S::u1326059@umail.utah.edu::c931e9de-30d8-4e23-9fbb-c0735c2af7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07405"/>
    <w:rsid w:val="000104AF"/>
    <w:rsid w:val="00011E9D"/>
    <w:rsid w:val="00015C71"/>
    <w:rsid w:val="0001760F"/>
    <w:rsid w:val="00017693"/>
    <w:rsid w:val="000203BD"/>
    <w:rsid w:val="000204A0"/>
    <w:rsid w:val="00020AAF"/>
    <w:rsid w:val="00027543"/>
    <w:rsid w:val="00032D63"/>
    <w:rsid w:val="00034EEE"/>
    <w:rsid w:val="00035FAF"/>
    <w:rsid w:val="00036D58"/>
    <w:rsid w:val="00037D4F"/>
    <w:rsid w:val="00044A19"/>
    <w:rsid w:val="000454F1"/>
    <w:rsid w:val="00045DB8"/>
    <w:rsid w:val="000460B8"/>
    <w:rsid w:val="000507B9"/>
    <w:rsid w:val="00050B95"/>
    <w:rsid w:val="000513A1"/>
    <w:rsid w:val="000523DE"/>
    <w:rsid w:val="00052BDD"/>
    <w:rsid w:val="00054A95"/>
    <w:rsid w:val="00055BD9"/>
    <w:rsid w:val="00057565"/>
    <w:rsid w:val="00057CD2"/>
    <w:rsid w:val="00062354"/>
    <w:rsid w:val="00062398"/>
    <w:rsid w:val="000648AE"/>
    <w:rsid w:val="00066962"/>
    <w:rsid w:val="000670AA"/>
    <w:rsid w:val="00071F24"/>
    <w:rsid w:val="000724AB"/>
    <w:rsid w:val="00072EC5"/>
    <w:rsid w:val="000732DF"/>
    <w:rsid w:val="0007374B"/>
    <w:rsid w:val="00074542"/>
    <w:rsid w:val="00074FAE"/>
    <w:rsid w:val="0007793B"/>
    <w:rsid w:val="00080A74"/>
    <w:rsid w:val="00081C37"/>
    <w:rsid w:val="00087FB2"/>
    <w:rsid w:val="000903F9"/>
    <w:rsid w:val="0009155F"/>
    <w:rsid w:val="000921CB"/>
    <w:rsid w:val="00092E0B"/>
    <w:rsid w:val="00092E8F"/>
    <w:rsid w:val="000942DF"/>
    <w:rsid w:val="00094FD1"/>
    <w:rsid w:val="000952F2"/>
    <w:rsid w:val="00095304"/>
    <w:rsid w:val="00096FAA"/>
    <w:rsid w:val="000973DE"/>
    <w:rsid w:val="000A0A5D"/>
    <w:rsid w:val="000A1F17"/>
    <w:rsid w:val="000A1F98"/>
    <w:rsid w:val="000A1FB8"/>
    <w:rsid w:val="000A32F0"/>
    <w:rsid w:val="000A487C"/>
    <w:rsid w:val="000A66BA"/>
    <w:rsid w:val="000A7AEF"/>
    <w:rsid w:val="000B2835"/>
    <w:rsid w:val="000B2E41"/>
    <w:rsid w:val="000B303D"/>
    <w:rsid w:val="000B379A"/>
    <w:rsid w:val="000B512B"/>
    <w:rsid w:val="000B5A57"/>
    <w:rsid w:val="000B6F03"/>
    <w:rsid w:val="000B7407"/>
    <w:rsid w:val="000B7BAD"/>
    <w:rsid w:val="000C02A7"/>
    <w:rsid w:val="000C0721"/>
    <w:rsid w:val="000C10EE"/>
    <w:rsid w:val="000C25C8"/>
    <w:rsid w:val="000C5366"/>
    <w:rsid w:val="000C5CF6"/>
    <w:rsid w:val="000C7E66"/>
    <w:rsid w:val="000D2F93"/>
    <w:rsid w:val="000D47E1"/>
    <w:rsid w:val="000D582D"/>
    <w:rsid w:val="000D6A43"/>
    <w:rsid w:val="000D7684"/>
    <w:rsid w:val="000D7F71"/>
    <w:rsid w:val="000E3462"/>
    <w:rsid w:val="000F27CF"/>
    <w:rsid w:val="000F2B66"/>
    <w:rsid w:val="000F2D3F"/>
    <w:rsid w:val="000F4BF0"/>
    <w:rsid w:val="000F6C1D"/>
    <w:rsid w:val="000F732C"/>
    <w:rsid w:val="001011A1"/>
    <w:rsid w:val="00102699"/>
    <w:rsid w:val="001038B4"/>
    <w:rsid w:val="001046D5"/>
    <w:rsid w:val="001055DB"/>
    <w:rsid w:val="001073CD"/>
    <w:rsid w:val="001074A9"/>
    <w:rsid w:val="00107521"/>
    <w:rsid w:val="001101B4"/>
    <w:rsid w:val="00110646"/>
    <w:rsid w:val="0011069D"/>
    <w:rsid w:val="00112975"/>
    <w:rsid w:val="0011419C"/>
    <w:rsid w:val="00114A95"/>
    <w:rsid w:val="00115252"/>
    <w:rsid w:val="0011540C"/>
    <w:rsid w:val="00121ABE"/>
    <w:rsid w:val="001222FC"/>
    <w:rsid w:val="001244FD"/>
    <w:rsid w:val="001270F7"/>
    <w:rsid w:val="00134871"/>
    <w:rsid w:val="00134B02"/>
    <w:rsid w:val="001351AF"/>
    <w:rsid w:val="001356B6"/>
    <w:rsid w:val="00140104"/>
    <w:rsid w:val="00141D95"/>
    <w:rsid w:val="00143306"/>
    <w:rsid w:val="001439D2"/>
    <w:rsid w:val="00143FE3"/>
    <w:rsid w:val="00144041"/>
    <w:rsid w:val="001451EE"/>
    <w:rsid w:val="00155301"/>
    <w:rsid w:val="001572F1"/>
    <w:rsid w:val="001615E6"/>
    <w:rsid w:val="00163EDC"/>
    <w:rsid w:val="00164C0C"/>
    <w:rsid w:val="001663BA"/>
    <w:rsid w:val="0016738E"/>
    <w:rsid w:val="0016782C"/>
    <w:rsid w:val="00167C13"/>
    <w:rsid w:val="00171C38"/>
    <w:rsid w:val="00177F4C"/>
    <w:rsid w:val="001804D8"/>
    <w:rsid w:val="00182271"/>
    <w:rsid w:val="00193643"/>
    <w:rsid w:val="00193AEF"/>
    <w:rsid w:val="00194AD9"/>
    <w:rsid w:val="0019501B"/>
    <w:rsid w:val="00195E93"/>
    <w:rsid w:val="00197B20"/>
    <w:rsid w:val="001A0ACD"/>
    <w:rsid w:val="001A133F"/>
    <w:rsid w:val="001A25EE"/>
    <w:rsid w:val="001A6438"/>
    <w:rsid w:val="001A76E9"/>
    <w:rsid w:val="001A7E51"/>
    <w:rsid w:val="001A7FB6"/>
    <w:rsid w:val="001B585B"/>
    <w:rsid w:val="001B6714"/>
    <w:rsid w:val="001C03F6"/>
    <w:rsid w:val="001C30B1"/>
    <w:rsid w:val="001C3D09"/>
    <w:rsid w:val="001C4B65"/>
    <w:rsid w:val="001C5B89"/>
    <w:rsid w:val="001C758C"/>
    <w:rsid w:val="001C7855"/>
    <w:rsid w:val="001D375A"/>
    <w:rsid w:val="001D4B45"/>
    <w:rsid w:val="001D5E3B"/>
    <w:rsid w:val="001D700B"/>
    <w:rsid w:val="001E31F4"/>
    <w:rsid w:val="001E3337"/>
    <w:rsid w:val="001E3C16"/>
    <w:rsid w:val="001F09F7"/>
    <w:rsid w:val="001F1CCF"/>
    <w:rsid w:val="001F329B"/>
    <w:rsid w:val="001F33DC"/>
    <w:rsid w:val="001F43ED"/>
    <w:rsid w:val="001F73BF"/>
    <w:rsid w:val="00200040"/>
    <w:rsid w:val="00200E13"/>
    <w:rsid w:val="002019BC"/>
    <w:rsid w:val="00202788"/>
    <w:rsid w:val="00204862"/>
    <w:rsid w:val="00204BD0"/>
    <w:rsid w:val="00210AFE"/>
    <w:rsid w:val="00212609"/>
    <w:rsid w:val="002147C6"/>
    <w:rsid w:val="00215DC2"/>
    <w:rsid w:val="00215FF0"/>
    <w:rsid w:val="002200D9"/>
    <w:rsid w:val="002252E8"/>
    <w:rsid w:val="00225EC7"/>
    <w:rsid w:val="002304CD"/>
    <w:rsid w:val="002311C8"/>
    <w:rsid w:val="002342C6"/>
    <w:rsid w:val="00234E62"/>
    <w:rsid w:val="00234FEE"/>
    <w:rsid w:val="002379E9"/>
    <w:rsid w:val="00240D52"/>
    <w:rsid w:val="00242576"/>
    <w:rsid w:val="00242C80"/>
    <w:rsid w:val="00245EE1"/>
    <w:rsid w:val="00246AD9"/>
    <w:rsid w:val="00250521"/>
    <w:rsid w:val="002519D8"/>
    <w:rsid w:val="00253176"/>
    <w:rsid w:val="00253211"/>
    <w:rsid w:val="0025327D"/>
    <w:rsid w:val="00254601"/>
    <w:rsid w:val="00254ADE"/>
    <w:rsid w:val="002570C5"/>
    <w:rsid w:val="002612E0"/>
    <w:rsid w:val="00262026"/>
    <w:rsid w:val="00264442"/>
    <w:rsid w:val="0026461D"/>
    <w:rsid w:val="00264C71"/>
    <w:rsid w:val="0026509E"/>
    <w:rsid w:val="00265297"/>
    <w:rsid w:val="00270576"/>
    <w:rsid w:val="00271F8D"/>
    <w:rsid w:val="0027245D"/>
    <w:rsid w:val="002735C6"/>
    <w:rsid w:val="002752F2"/>
    <w:rsid w:val="002766D2"/>
    <w:rsid w:val="002769A5"/>
    <w:rsid w:val="00276C5F"/>
    <w:rsid w:val="00282FE7"/>
    <w:rsid w:val="002833E1"/>
    <w:rsid w:val="002834CA"/>
    <w:rsid w:val="00283547"/>
    <w:rsid w:val="002841D2"/>
    <w:rsid w:val="002851F4"/>
    <w:rsid w:val="002904EB"/>
    <w:rsid w:val="00294A2B"/>
    <w:rsid w:val="0029592B"/>
    <w:rsid w:val="002A2D49"/>
    <w:rsid w:val="002A32E8"/>
    <w:rsid w:val="002A3B01"/>
    <w:rsid w:val="002A5C66"/>
    <w:rsid w:val="002A7837"/>
    <w:rsid w:val="002B466D"/>
    <w:rsid w:val="002B528F"/>
    <w:rsid w:val="002B6DE9"/>
    <w:rsid w:val="002C2960"/>
    <w:rsid w:val="002C2F45"/>
    <w:rsid w:val="002C316C"/>
    <w:rsid w:val="002C318B"/>
    <w:rsid w:val="002C369E"/>
    <w:rsid w:val="002C3DD8"/>
    <w:rsid w:val="002C418C"/>
    <w:rsid w:val="002C49B7"/>
    <w:rsid w:val="002D089A"/>
    <w:rsid w:val="002D53E8"/>
    <w:rsid w:val="002D60C1"/>
    <w:rsid w:val="002D69FE"/>
    <w:rsid w:val="002E3800"/>
    <w:rsid w:val="002F3328"/>
    <w:rsid w:val="00304631"/>
    <w:rsid w:val="003048CD"/>
    <w:rsid w:val="003066F2"/>
    <w:rsid w:val="00310712"/>
    <w:rsid w:val="00313939"/>
    <w:rsid w:val="00315330"/>
    <w:rsid w:val="003215D7"/>
    <w:rsid w:val="00321AA4"/>
    <w:rsid w:val="00321BC2"/>
    <w:rsid w:val="00322686"/>
    <w:rsid w:val="003229A0"/>
    <w:rsid w:val="00322CE4"/>
    <w:rsid w:val="003255F0"/>
    <w:rsid w:val="003260CD"/>
    <w:rsid w:val="003275C6"/>
    <w:rsid w:val="00327830"/>
    <w:rsid w:val="00331855"/>
    <w:rsid w:val="00336187"/>
    <w:rsid w:val="00336225"/>
    <w:rsid w:val="003428FD"/>
    <w:rsid w:val="00342CC5"/>
    <w:rsid w:val="00342EBA"/>
    <w:rsid w:val="00343A19"/>
    <w:rsid w:val="00346293"/>
    <w:rsid w:val="003472CB"/>
    <w:rsid w:val="0034759F"/>
    <w:rsid w:val="00352660"/>
    <w:rsid w:val="00353E6E"/>
    <w:rsid w:val="00356CAC"/>
    <w:rsid w:val="00356CE3"/>
    <w:rsid w:val="003570C0"/>
    <w:rsid w:val="0036099A"/>
    <w:rsid w:val="003618D5"/>
    <w:rsid w:val="00361D01"/>
    <w:rsid w:val="00361E70"/>
    <w:rsid w:val="003623E3"/>
    <w:rsid w:val="00362D8B"/>
    <w:rsid w:val="003662AA"/>
    <w:rsid w:val="003671F8"/>
    <w:rsid w:val="0036722E"/>
    <w:rsid w:val="003713E4"/>
    <w:rsid w:val="0037350C"/>
    <w:rsid w:val="003801AE"/>
    <w:rsid w:val="003827BB"/>
    <w:rsid w:val="003837CD"/>
    <w:rsid w:val="00391836"/>
    <w:rsid w:val="00391F86"/>
    <w:rsid w:val="003968D4"/>
    <w:rsid w:val="003A18EA"/>
    <w:rsid w:val="003A4997"/>
    <w:rsid w:val="003A5152"/>
    <w:rsid w:val="003A517B"/>
    <w:rsid w:val="003A53C0"/>
    <w:rsid w:val="003A53DF"/>
    <w:rsid w:val="003A78D8"/>
    <w:rsid w:val="003A7D76"/>
    <w:rsid w:val="003A7DE7"/>
    <w:rsid w:val="003B33F6"/>
    <w:rsid w:val="003B5F38"/>
    <w:rsid w:val="003C0087"/>
    <w:rsid w:val="003C0445"/>
    <w:rsid w:val="003C12EF"/>
    <w:rsid w:val="003C1FA9"/>
    <w:rsid w:val="003C4E81"/>
    <w:rsid w:val="003C7BD8"/>
    <w:rsid w:val="003D00A2"/>
    <w:rsid w:val="003D25A4"/>
    <w:rsid w:val="003D3727"/>
    <w:rsid w:val="003E0EC4"/>
    <w:rsid w:val="003E373C"/>
    <w:rsid w:val="003E5298"/>
    <w:rsid w:val="003E557D"/>
    <w:rsid w:val="003E6665"/>
    <w:rsid w:val="003E71B2"/>
    <w:rsid w:val="003F3D7A"/>
    <w:rsid w:val="003F41C5"/>
    <w:rsid w:val="003F7934"/>
    <w:rsid w:val="004012B3"/>
    <w:rsid w:val="00401A4E"/>
    <w:rsid w:val="00401FEB"/>
    <w:rsid w:val="00402132"/>
    <w:rsid w:val="004033D8"/>
    <w:rsid w:val="004104B0"/>
    <w:rsid w:val="0041078D"/>
    <w:rsid w:val="004134B9"/>
    <w:rsid w:val="004155AF"/>
    <w:rsid w:val="00416745"/>
    <w:rsid w:val="00420162"/>
    <w:rsid w:val="00422678"/>
    <w:rsid w:val="00422A7D"/>
    <w:rsid w:val="00422AC4"/>
    <w:rsid w:val="004239C7"/>
    <w:rsid w:val="0042403D"/>
    <w:rsid w:val="0042433C"/>
    <w:rsid w:val="00424AAB"/>
    <w:rsid w:val="004251D1"/>
    <w:rsid w:val="00426A13"/>
    <w:rsid w:val="00426CCC"/>
    <w:rsid w:val="00432683"/>
    <w:rsid w:val="004335B7"/>
    <w:rsid w:val="00434385"/>
    <w:rsid w:val="004347E3"/>
    <w:rsid w:val="00435F04"/>
    <w:rsid w:val="0044302A"/>
    <w:rsid w:val="0044426C"/>
    <w:rsid w:val="004524CB"/>
    <w:rsid w:val="00453F97"/>
    <w:rsid w:val="0045656D"/>
    <w:rsid w:val="00456F38"/>
    <w:rsid w:val="0045713A"/>
    <w:rsid w:val="00460576"/>
    <w:rsid w:val="00463706"/>
    <w:rsid w:val="004667FA"/>
    <w:rsid w:val="00473297"/>
    <w:rsid w:val="004819A4"/>
    <w:rsid w:val="00483821"/>
    <w:rsid w:val="00484214"/>
    <w:rsid w:val="00485940"/>
    <w:rsid w:val="004868C3"/>
    <w:rsid w:val="004953D0"/>
    <w:rsid w:val="004A0F09"/>
    <w:rsid w:val="004A38E8"/>
    <w:rsid w:val="004A4413"/>
    <w:rsid w:val="004A4629"/>
    <w:rsid w:val="004A4CD5"/>
    <w:rsid w:val="004A5E45"/>
    <w:rsid w:val="004A7CD9"/>
    <w:rsid w:val="004B0435"/>
    <w:rsid w:val="004B2152"/>
    <w:rsid w:val="004B67CA"/>
    <w:rsid w:val="004C132F"/>
    <w:rsid w:val="004C19FF"/>
    <w:rsid w:val="004C1A57"/>
    <w:rsid w:val="004C30B8"/>
    <w:rsid w:val="004C4DEA"/>
    <w:rsid w:val="004C53C9"/>
    <w:rsid w:val="004C71D5"/>
    <w:rsid w:val="004C79F7"/>
    <w:rsid w:val="004C7A70"/>
    <w:rsid w:val="004C7EA7"/>
    <w:rsid w:val="004D0F02"/>
    <w:rsid w:val="004D2805"/>
    <w:rsid w:val="004D3EDD"/>
    <w:rsid w:val="004E5E5F"/>
    <w:rsid w:val="004E61CA"/>
    <w:rsid w:val="004E637F"/>
    <w:rsid w:val="004E6822"/>
    <w:rsid w:val="004E7C31"/>
    <w:rsid w:val="004E7D42"/>
    <w:rsid w:val="004F0455"/>
    <w:rsid w:val="004F06BA"/>
    <w:rsid w:val="004F07EA"/>
    <w:rsid w:val="004F20FF"/>
    <w:rsid w:val="004F3937"/>
    <w:rsid w:val="004F3C31"/>
    <w:rsid w:val="004F458B"/>
    <w:rsid w:val="00500F87"/>
    <w:rsid w:val="00502020"/>
    <w:rsid w:val="005037D9"/>
    <w:rsid w:val="00506097"/>
    <w:rsid w:val="00513773"/>
    <w:rsid w:val="005158C5"/>
    <w:rsid w:val="00517BA8"/>
    <w:rsid w:val="00520373"/>
    <w:rsid w:val="00520AE6"/>
    <w:rsid w:val="00520F04"/>
    <w:rsid w:val="00521A0B"/>
    <w:rsid w:val="00524894"/>
    <w:rsid w:val="00524D45"/>
    <w:rsid w:val="0052565B"/>
    <w:rsid w:val="0052680F"/>
    <w:rsid w:val="005269B7"/>
    <w:rsid w:val="00530EC9"/>
    <w:rsid w:val="00533F70"/>
    <w:rsid w:val="00534036"/>
    <w:rsid w:val="00542A53"/>
    <w:rsid w:val="00542A7C"/>
    <w:rsid w:val="005460D5"/>
    <w:rsid w:val="00547197"/>
    <w:rsid w:val="005507EF"/>
    <w:rsid w:val="0055113E"/>
    <w:rsid w:val="00554AE0"/>
    <w:rsid w:val="00555B1B"/>
    <w:rsid w:val="00555FDE"/>
    <w:rsid w:val="00561319"/>
    <w:rsid w:val="00562D8B"/>
    <w:rsid w:val="005655C9"/>
    <w:rsid w:val="005656F8"/>
    <w:rsid w:val="00571FC1"/>
    <w:rsid w:val="00577C62"/>
    <w:rsid w:val="0057F639"/>
    <w:rsid w:val="00583CF5"/>
    <w:rsid w:val="005840B2"/>
    <w:rsid w:val="00585ABC"/>
    <w:rsid w:val="00586197"/>
    <w:rsid w:val="00587739"/>
    <w:rsid w:val="00590BEE"/>
    <w:rsid w:val="005A0AE4"/>
    <w:rsid w:val="005A151E"/>
    <w:rsid w:val="005A1AAE"/>
    <w:rsid w:val="005A310C"/>
    <w:rsid w:val="005A3D0E"/>
    <w:rsid w:val="005A4674"/>
    <w:rsid w:val="005B0331"/>
    <w:rsid w:val="005B04A3"/>
    <w:rsid w:val="005B21E0"/>
    <w:rsid w:val="005B3912"/>
    <w:rsid w:val="005B66A2"/>
    <w:rsid w:val="005B90F7"/>
    <w:rsid w:val="005C4BA1"/>
    <w:rsid w:val="005C614C"/>
    <w:rsid w:val="005C672F"/>
    <w:rsid w:val="005C795F"/>
    <w:rsid w:val="005D06AC"/>
    <w:rsid w:val="005D1552"/>
    <w:rsid w:val="005D640D"/>
    <w:rsid w:val="005D67EB"/>
    <w:rsid w:val="005D72BD"/>
    <w:rsid w:val="005E2ACF"/>
    <w:rsid w:val="005E48B3"/>
    <w:rsid w:val="005E4DE2"/>
    <w:rsid w:val="005E5737"/>
    <w:rsid w:val="005E7DFE"/>
    <w:rsid w:val="005F0460"/>
    <w:rsid w:val="005F18E2"/>
    <w:rsid w:val="005F2670"/>
    <w:rsid w:val="005F449A"/>
    <w:rsid w:val="00603D70"/>
    <w:rsid w:val="0060450A"/>
    <w:rsid w:val="00605960"/>
    <w:rsid w:val="0060616D"/>
    <w:rsid w:val="00607D8D"/>
    <w:rsid w:val="00611B36"/>
    <w:rsid w:val="00614F02"/>
    <w:rsid w:val="0061769A"/>
    <w:rsid w:val="0061791D"/>
    <w:rsid w:val="00621A3B"/>
    <w:rsid w:val="0062295F"/>
    <w:rsid w:val="00622B3D"/>
    <w:rsid w:val="00622DBB"/>
    <w:rsid w:val="006271DA"/>
    <w:rsid w:val="00627AF3"/>
    <w:rsid w:val="00631296"/>
    <w:rsid w:val="00632D54"/>
    <w:rsid w:val="00633992"/>
    <w:rsid w:val="00633AC0"/>
    <w:rsid w:val="00634AED"/>
    <w:rsid w:val="00634E46"/>
    <w:rsid w:val="00635DD8"/>
    <w:rsid w:val="00637D2F"/>
    <w:rsid w:val="0064006C"/>
    <w:rsid w:val="006418BE"/>
    <w:rsid w:val="00641D6E"/>
    <w:rsid w:val="00645F46"/>
    <w:rsid w:val="00661982"/>
    <w:rsid w:val="00662CD8"/>
    <w:rsid w:val="00663652"/>
    <w:rsid w:val="0066581C"/>
    <w:rsid w:val="00667661"/>
    <w:rsid w:val="0067211E"/>
    <w:rsid w:val="00672C0C"/>
    <w:rsid w:val="00673837"/>
    <w:rsid w:val="0067654C"/>
    <w:rsid w:val="00676795"/>
    <w:rsid w:val="006774C3"/>
    <w:rsid w:val="00677C6E"/>
    <w:rsid w:val="0067FE91"/>
    <w:rsid w:val="006804DC"/>
    <w:rsid w:val="00681716"/>
    <w:rsid w:val="00683556"/>
    <w:rsid w:val="00685280"/>
    <w:rsid w:val="00685794"/>
    <w:rsid w:val="006916B5"/>
    <w:rsid w:val="006928FA"/>
    <w:rsid w:val="00693069"/>
    <w:rsid w:val="00693EB7"/>
    <w:rsid w:val="006948E0"/>
    <w:rsid w:val="006969E7"/>
    <w:rsid w:val="006A0B7A"/>
    <w:rsid w:val="006A38D1"/>
    <w:rsid w:val="006A62BC"/>
    <w:rsid w:val="006B0D05"/>
    <w:rsid w:val="006B2588"/>
    <w:rsid w:val="006B453E"/>
    <w:rsid w:val="006B6BD0"/>
    <w:rsid w:val="006B6FAA"/>
    <w:rsid w:val="006B7BB7"/>
    <w:rsid w:val="006C15B7"/>
    <w:rsid w:val="006C3107"/>
    <w:rsid w:val="006D0E6E"/>
    <w:rsid w:val="006D1D8A"/>
    <w:rsid w:val="006D28C3"/>
    <w:rsid w:val="006D6E16"/>
    <w:rsid w:val="006E0319"/>
    <w:rsid w:val="006E1AB4"/>
    <w:rsid w:val="006E27D0"/>
    <w:rsid w:val="006E3817"/>
    <w:rsid w:val="006E4F71"/>
    <w:rsid w:val="006E7471"/>
    <w:rsid w:val="006F0345"/>
    <w:rsid w:val="006F0C6C"/>
    <w:rsid w:val="006F603A"/>
    <w:rsid w:val="006F74F4"/>
    <w:rsid w:val="007018D2"/>
    <w:rsid w:val="00701D42"/>
    <w:rsid w:val="00702B57"/>
    <w:rsid w:val="00706852"/>
    <w:rsid w:val="00707CCF"/>
    <w:rsid w:val="0071044C"/>
    <w:rsid w:val="007128CF"/>
    <w:rsid w:val="00712FD5"/>
    <w:rsid w:val="00713A05"/>
    <w:rsid w:val="0071403A"/>
    <w:rsid w:val="00714DBC"/>
    <w:rsid w:val="007177E0"/>
    <w:rsid w:val="00717BBD"/>
    <w:rsid w:val="00717E48"/>
    <w:rsid w:val="007219E7"/>
    <w:rsid w:val="007227BD"/>
    <w:rsid w:val="00722ABE"/>
    <w:rsid w:val="00724B5C"/>
    <w:rsid w:val="00730938"/>
    <w:rsid w:val="00731C5E"/>
    <w:rsid w:val="00731EC6"/>
    <w:rsid w:val="007323E8"/>
    <w:rsid w:val="007328F8"/>
    <w:rsid w:val="007332E2"/>
    <w:rsid w:val="00734EA9"/>
    <w:rsid w:val="0073572A"/>
    <w:rsid w:val="0074044F"/>
    <w:rsid w:val="00740C35"/>
    <w:rsid w:val="007448DD"/>
    <w:rsid w:val="00746806"/>
    <w:rsid w:val="0075188C"/>
    <w:rsid w:val="00751FAC"/>
    <w:rsid w:val="007565A8"/>
    <w:rsid w:val="007567C5"/>
    <w:rsid w:val="00761731"/>
    <w:rsid w:val="007645BE"/>
    <w:rsid w:val="00764A0F"/>
    <w:rsid w:val="00770804"/>
    <w:rsid w:val="00770865"/>
    <w:rsid w:val="00772A30"/>
    <w:rsid w:val="00773C8C"/>
    <w:rsid w:val="00773F98"/>
    <w:rsid w:val="00774171"/>
    <w:rsid w:val="00774D5B"/>
    <w:rsid w:val="0077513D"/>
    <w:rsid w:val="007757AA"/>
    <w:rsid w:val="007765B3"/>
    <w:rsid w:val="00780525"/>
    <w:rsid w:val="00780B42"/>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B3E31"/>
    <w:rsid w:val="007B5914"/>
    <w:rsid w:val="007C4C93"/>
    <w:rsid w:val="007C504B"/>
    <w:rsid w:val="007C53BA"/>
    <w:rsid w:val="007C5480"/>
    <w:rsid w:val="007C5B0F"/>
    <w:rsid w:val="007C75A2"/>
    <w:rsid w:val="007C7AC3"/>
    <w:rsid w:val="007C7B0D"/>
    <w:rsid w:val="007C7CFF"/>
    <w:rsid w:val="007D1045"/>
    <w:rsid w:val="007D193A"/>
    <w:rsid w:val="007D2087"/>
    <w:rsid w:val="007D3B08"/>
    <w:rsid w:val="007D475D"/>
    <w:rsid w:val="007D677E"/>
    <w:rsid w:val="007D73AF"/>
    <w:rsid w:val="007E0A83"/>
    <w:rsid w:val="007E0CF2"/>
    <w:rsid w:val="007E1081"/>
    <w:rsid w:val="007E2371"/>
    <w:rsid w:val="007E2B5E"/>
    <w:rsid w:val="007E3DA5"/>
    <w:rsid w:val="007F166E"/>
    <w:rsid w:val="007F18DA"/>
    <w:rsid w:val="007F2E41"/>
    <w:rsid w:val="007F5AC3"/>
    <w:rsid w:val="00800712"/>
    <w:rsid w:val="00800EFB"/>
    <w:rsid w:val="00801602"/>
    <w:rsid w:val="008036C2"/>
    <w:rsid w:val="00803C7F"/>
    <w:rsid w:val="00805455"/>
    <w:rsid w:val="00805955"/>
    <w:rsid w:val="008104E4"/>
    <w:rsid w:val="0081121B"/>
    <w:rsid w:val="008160B8"/>
    <w:rsid w:val="0081D358"/>
    <w:rsid w:val="008213A8"/>
    <w:rsid w:val="00821783"/>
    <w:rsid w:val="008225A2"/>
    <w:rsid w:val="00823D71"/>
    <w:rsid w:val="00824C8F"/>
    <w:rsid w:val="00830F20"/>
    <w:rsid w:val="00831571"/>
    <w:rsid w:val="0083314D"/>
    <w:rsid w:val="008344C9"/>
    <w:rsid w:val="00834F5C"/>
    <w:rsid w:val="008363CF"/>
    <w:rsid w:val="00836CF9"/>
    <w:rsid w:val="00836E3F"/>
    <w:rsid w:val="00841F28"/>
    <w:rsid w:val="008430F2"/>
    <w:rsid w:val="00843ABB"/>
    <w:rsid w:val="00851B11"/>
    <w:rsid w:val="00852187"/>
    <w:rsid w:val="008551A8"/>
    <w:rsid w:val="008554B2"/>
    <w:rsid w:val="00855866"/>
    <w:rsid w:val="0085655E"/>
    <w:rsid w:val="00856791"/>
    <w:rsid w:val="00856B18"/>
    <w:rsid w:val="008571AC"/>
    <w:rsid w:val="00857F18"/>
    <w:rsid w:val="0085F6DD"/>
    <w:rsid w:val="0086161B"/>
    <w:rsid w:val="00861B0C"/>
    <w:rsid w:val="0086244E"/>
    <w:rsid w:val="00863017"/>
    <w:rsid w:val="0086362C"/>
    <w:rsid w:val="00864E86"/>
    <w:rsid w:val="008675EB"/>
    <w:rsid w:val="00871867"/>
    <w:rsid w:val="00876790"/>
    <w:rsid w:val="008777E7"/>
    <w:rsid w:val="0087783F"/>
    <w:rsid w:val="00883BD9"/>
    <w:rsid w:val="00886124"/>
    <w:rsid w:val="008873B7"/>
    <w:rsid w:val="00892107"/>
    <w:rsid w:val="00892E8D"/>
    <w:rsid w:val="00894514"/>
    <w:rsid w:val="0089507B"/>
    <w:rsid w:val="008956AB"/>
    <w:rsid w:val="00895EDF"/>
    <w:rsid w:val="00896A30"/>
    <w:rsid w:val="00896FB5"/>
    <w:rsid w:val="008971F3"/>
    <w:rsid w:val="00897B87"/>
    <w:rsid w:val="008A27AC"/>
    <w:rsid w:val="008A4310"/>
    <w:rsid w:val="008A7388"/>
    <w:rsid w:val="008A7F77"/>
    <w:rsid w:val="008B2006"/>
    <w:rsid w:val="008B5629"/>
    <w:rsid w:val="008B690C"/>
    <w:rsid w:val="008B6DA5"/>
    <w:rsid w:val="008B7E85"/>
    <w:rsid w:val="008C28BF"/>
    <w:rsid w:val="008C4982"/>
    <w:rsid w:val="008C5B9B"/>
    <w:rsid w:val="008C5D8C"/>
    <w:rsid w:val="008C6994"/>
    <w:rsid w:val="008D0732"/>
    <w:rsid w:val="008D467A"/>
    <w:rsid w:val="008E217A"/>
    <w:rsid w:val="008E4123"/>
    <w:rsid w:val="008E44C2"/>
    <w:rsid w:val="008E5610"/>
    <w:rsid w:val="008E7C72"/>
    <w:rsid w:val="008F0DCD"/>
    <w:rsid w:val="008F16D4"/>
    <w:rsid w:val="008F172A"/>
    <w:rsid w:val="008F1CAF"/>
    <w:rsid w:val="008F332E"/>
    <w:rsid w:val="008F422E"/>
    <w:rsid w:val="009004D6"/>
    <w:rsid w:val="0090060C"/>
    <w:rsid w:val="00901001"/>
    <w:rsid w:val="00901637"/>
    <w:rsid w:val="00901A43"/>
    <w:rsid w:val="00901B6A"/>
    <w:rsid w:val="009033E8"/>
    <w:rsid w:val="00903BF7"/>
    <w:rsid w:val="009044CE"/>
    <w:rsid w:val="009056B8"/>
    <w:rsid w:val="00907226"/>
    <w:rsid w:val="00911D72"/>
    <w:rsid w:val="009135F4"/>
    <w:rsid w:val="00915FFB"/>
    <w:rsid w:val="009162AD"/>
    <w:rsid w:val="009201F0"/>
    <w:rsid w:val="00923856"/>
    <w:rsid w:val="00927BB6"/>
    <w:rsid w:val="00931288"/>
    <w:rsid w:val="009315CF"/>
    <w:rsid w:val="00933823"/>
    <w:rsid w:val="00933E2A"/>
    <w:rsid w:val="00937288"/>
    <w:rsid w:val="009377AA"/>
    <w:rsid w:val="00941ED1"/>
    <w:rsid w:val="009448C8"/>
    <w:rsid w:val="00944AD4"/>
    <w:rsid w:val="009524B0"/>
    <w:rsid w:val="009533D7"/>
    <w:rsid w:val="009550D3"/>
    <w:rsid w:val="00956244"/>
    <w:rsid w:val="00957B31"/>
    <w:rsid w:val="009606E6"/>
    <w:rsid w:val="00964448"/>
    <w:rsid w:val="00964DBC"/>
    <w:rsid w:val="0096662F"/>
    <w:rsid w:val="00966F48"/>
    <w:rsid w:val="0097114A"/>
    <w:rsid w:val="009722DE"/>
    <w:rsid w:val="00972E84"/>
    <w:rsid w:val="009731D4"/>
    <w:rsid w:val="009745AD"/>
    <w:rsid w:val="00974821"/>
    <w:rsid w:val="00974AAE"/>
    <w:rsid w:val="009777B9"/>
    <w:rsid w:val="00977FF0"/>
    <w:rsid w:val="0098089A"/>
    <w:rsid w:val="009844D1"/>
    <w:rsid w:val="00986210"/>
    <w:rsid w:val="00990C8E"/>
    <w:rsid w:val="00991628"/>
    <w:rsid w:val="00995C9B"/>
    <w:rsid w:val="00995FAD"/>
    <w:rsid w:val="0099664B"/>
    <w:rsid w:val="00997950"/>
    <w:rsid w:val="009A17D1"/>
    <w:rsid w:val="009A31FA"/>
    <w:rsid w:val="009A54C9"/>
    <w:rsid w:val="009A6833"/>
    <w:rsid w:val="009A6C80"/>
    <w:rsid w:val="009B0F38"/>
    <w:rsid w:val="009B0F76"/>
    <w:rsid w:val="009B196D"/>
    <w:rsid w:val="009B46A0"/>
    <w:rsid w:val="009B6860"/>
    <w:rsid w:val="009B7568"/>
    <w:rsid w:val="009D0324"/>
    <w:rsid w:val="009D12E0"/>
    <w:rsid w:val="009D1645"/>
    <w:rsid w:val="009E1BC1"/>
    <w:rsid w:val="009E26A6"/>
    <w:rsid w:val="009E2DC6"/>
    <w:rsid w:val="009E3024"/>
    <w:rsid w:val="009E68FE"/>
    <w:rsid w:val="009E7F36"/>
    <w:rsid w:val="009F3686"/>
    <w:rsid w:val="009F3E6B"/>
    <w:rsid w:val="009F5B69"/>
    <w:rsid w:val="009F5B76"/>
    <w:rsid w:val="00A00CBA"/>
    <w:rsid w:val="00A00FB8"/>
    <w:rsid w:val="00A01A50"/>
    <w:rsid w:val="00A030EC"/>
    <w:rsid w:val="00A0364D"/>
    <w:rsid w:val="00A04C88"/>
    <w:rsid w:val="00A05D64"/>
    <w:rsid w:val="00A06690"/>
    <w:rsid w:val="00A1071F"/>
    <w:rsid w:val="00A1215F"/>
    <w:rsid w:val="00A154F3"/>
    <w:rsid w:val="00A20F4C"/>
    <w:rsid w:val="00A24262"/>
    <w:rsid w:val="00A27728"/>
    <w:rsid w:val="00A30922"/>
    <w:rsid w:val="00A31571"/>
    <w:rsid w:val="00A31E55"/>
    <w:rsid w:val="00A3445F"/>
    <w:rsid w:val="00A34E52"/>
    <w:rsid w:val="00A41922"/>
    <w:rsid w:val="00A4441F"/>
    <w:rsid w:val="00A478E3"/>
    <w:rsid w:val="00A529B2"/>
    <w:rsid w:val="00A52D29"/>
    <w:rsid w:val="00A52FBC"/>
    <w:rsid w:val="00A55AB7"/>
    <w:rsid w:val="00A61B4D"/>
    <w:rsid w:val="00A64519"/>
    <w:rsid w:val="00A64717"/>
    <w:rsid w:val="00A66BB5"/>
    <w:rsid w:val="00A77ECA"/>
    <w:rsid w:val="00A816B3"/>
    <w:rsid w:val="00A8728D"/>
    <w:rsid w:val="00A908EB"/>
    <w:rsid w:val="00A929E9"/>
    <w:rsid w:val="00A9453C"/>
    <w:rsid w:val="00AA1E07"/>
    <w:rsid w:val="00AA2900"/>
    <w:rsid w:val="00AA551A"/>
    <w:rsid w:val="00AA5C05"/>
    <w:rsid w:val="00AB07BE"/>
    <w:rsid w:val="00AB0B16"/>
    <w:rsid w:val="00AB23E9"/>
    <w:rsid w:val="00AB249F"/>
    <w:rsid w:val="00AB266C"/>
    <w:rsid w:val="00AB337E"/>
    <w:rsid w:val="00AB3815"/>
    <w:rsid w:val="00AB42FC"/>
    <w:rsid w:val="00AB4BDB"/>
    <w:rsid w:val="00AB50EE"/>
    <w:rsid w:val="00AB624B"/>
    <w:rsid w:val="00AC08CE"/>
    <w:rsid w:val="00AC4291"/>
    <w:rsid w:val="00AC42EC"/>
    <w:rsid w:val="00AC53D8"/>
    <w:rsid w:val="00AD1BCA"/>
    <w:rsid w:val="00AD3753"/>
    <w:rsid w:val="00AD5A7E"/>
    <w:rsid w:val="00AD60A2"/>
    <w:rsid w:val="00AD772D"/>
    <w:rsid w:val="00AD7CD1"/>
    <w:rsid w:val="00AE1530"/>
    <w:rsid w:val="00AE2E42"/>
    <w:rsid w:val="00AE6EC3"/>
    <w:rsid w:val="00AF0D1B"/>
    <w:rsid w:val="00AF11AC"/>
    <w:rsid w:val="00AF1650"/>
    <w:rsid w:val="00AF1DD2"/>
    <w:rsid w:val="00AF2D53"/>
    <w:rsid w:val="00AF3236"/>
    <w:rsid w:val="00AF473D"/>
    <w:rsid w:val="00AF54A6"/>
    <w:rsid w:val="00AF71CC"/>
    <w:rsid w:val="00B0205F"/>
    <w:rsid w:val="00B0389F"/>
    <w:rsid w:val="00B05BF9"/>
    <w:rsid w:val="00B06021"/>
    <w:rsid w:val="00B06F0A"/>
    <w:rsid w:val="00B07255"/>
    <w:rsid w:val="00B10B46"/>
    <w:rsid w:val="00B132A3"/>
    <w:rsid w:val="00B16DEA"/>
    <w:rsid w:val="00B17826"/>
    <w:rsid w:val="00B20369"/>
    <w:rsid w:val="00B24D0B"/>
    <w:rsid w:val="00B30501"/>
    <w:rsid w:val="00B31051"/>
    <w:rsid w:val="00B3203F"/>
    <w:rsid w:val="00B32212"/>
    <w:rsid w:val="00B334CA"/>
    <w:rsid w:val="00B33A4D"/>
    <w:rsid w:val="00B34BE9"/>
    <w:rsid w:val="00B365BD"/>
    <w:rsid w:val="00B37893"/>
    <w:rsid w:val="00B400DF"/>
    <w:rsid w:val="00B40FAF"/>
    <w:rsid w:val="00B41E82"/>
    <w:rsid w:val="00B431B7"/>
    <w:rsid w:val="00B44298"/>
    <w:rsid w:val="00B47780"/>
    <w:rsid w:val="00B52369"/>
    <w:rsid w:val="00B54B80"/>
    <w:rsid w:val="00B5766E"/>
    <w:rsid w:val="00B613AE"/>
    <w:rsid w:val="00B61DF7"/>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2EA0"/>
    <w:rsid w:val="00BA30E8"/>
    <w:rsid w:val="00BA3623"/>
    <w:rsid w:val="00BA42A6"/>
    <w:rsid w:val="00BA5B81"/>
    <w:rsid w:val="00BA6219"/>
    <w:rsid w:val="00BA793C"/>
    <w:rsid w:val="00BB04BC"/>
    <w:rsid w:val="00BB37FF"/>
    <w:rsid w:val="00BB50A8"/>
    <w:rsid w:val="00BB6847"/>
    <w:rsid w:val="00BB6C6A"/>
    <w:rsid w:val="00BB70EE"/>
    <w:rsid w:val="00BB7AEA"/>
    <w:rsid w:val="00BC163E"/>
    <w:rsid w:val="00BC25AD"/>
    <w:rsid w:val="00BC6944"/>
    <w:rsid w:val="00BD011E"/>
    <w:rsid w:val="00BD4358"/>
    <w:rsid w:val="00BD6B34"/>
    <w:rsid w:val="00BE431D"/>
    <w:rsid w:val="00BE55A9"/>
    <w:rsid w:val="00BE622D"/>
    <w:rsid w:val="00BE6C2E"/>
    <w:rsid w:val="00BE7409"/>
    <w:rsid w:val="00BF01F3"/>
    <w:rsid w:val="00BF1AE3"/>
    <w:rsid w:val="00BF1EAD"/>
    <w:rsid w:val="00BF1FC5"/>
    <w:rsid w:val="00BF2E3D"/>
    <w:rsid w:val="00BF3171"/>
    <w:rsid w:val="00BF3C3C"/>
    <w:rsid w:val="00BF4EE1"/>
    <w:rsid w:val="00BF6761"/>
    <w:rsid w:val="00C0138B"/>
    <w:rsid w:val="00C031D4"/>
    <w:rsid w:val="00C049E1"/>
    <w:rsid w:val="00C04DB2"/>
    <w:rsid w:val="00C10C6B"/>
    <w:rsid w:val="00C11A04"/>
    <w:rsid w:val="00C11F74"/>
    <w:rsid w:val="00C15685"/>
    <w:rsid w:val="00C2060C"/>
    <w:rsid w:val="00C2488B"/>
    <w:rsid w:val="00C24F2E"/>
    <w:rsid w:val="00C25332"/>
    <w:rsid w:val="00C30B6D"/>
    <w:rsid w:val="00C37434"/>
    <w:rsid w:val="00C4263E"/>
    <w:rsid w:val="00C42646"/>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7771D"/>
    <w:rsid w:val="00C8190F"/>
    <w:rsid w:val="00C830EC"/>
    <w:rsid w:val="00C84EC1"/>
    <w:rsid w:val="00C876C0"/>
    <w:rsid w:val="00C876FD"/>
    <w:rsid w:val="00C91030"/>
    <w:rsid w:val="00C91358"/>
    <w:rsid w:val="00C92E47"/>
    <w:rsid w:val="00CA1184"/>
    <w:rsid w:val="00CA1FA4"/>
    <w:rsid w:val="00CA1FB6"/>
    <w:rsid w:val="00CA4D9E"/>
    <w:rsid w:val="00CA4F6E"/>
    <w:rsid w:val="00CA5C45"/>
    <w:rsid w:val="00CB0137"/>
    <w:rsid w:val="00CB1B30"/>
    <w:rsid w:val="00CB43C2"/>
    <w:rsid w:val="00CB45EB"/>
    <w:rsid w:val="00CB617A"/>
    <w:rsid w:val="00CB7029"/>
    <w:rsid w:val="00CB7087"/>
    <w:rsid w:val="00CB7A05"/>
    <w:rsid w:val="00CC036E"/>
    <w:rsid w:val="00CC092A"/>
    <w:rsid w:val="00CC118A"/>
    <w:rsid w:val="00CC31A8"/>
    <w:rsid w:val="00CC60DA"/>
    <w:rsid w:val="00CC7086"/>
    <w:rsid w:val="00CD26AD"/>
    <w:rsid w:val="00CD5E22"/>
    <w:rsid w:val="00CD6380"/>
    <w:rsid w:val="00CD65AD"/>
    <w:rsid w:val="00CD75EA"/>
    <w:rsid w:val="00CE03CC"/>
    <w:rsid w:val="00CE057D"/>
    <w:rsid w:val="00CE1D6D"/>
    <w:rsid w:val="00CE1F91"/>
    <w:rsid w:val="00CE33D9"/>
    <w:rsid w:val="00CE3E33"/>
    <w:rsid w:val="00CE57D8"/>
    <w:rsid w:val="00CE69D1"/>
    <w:rsid w:val="00CF4D0E"/>
    <w:rsid w:val="00CF7E69"/>
    <w:rsid w:val="00D006A5"/>
    <w:rsid w:val="00D04C8E"/>
    <w:rsid w:val="00D050B0"/>
    <w:rsid w:val="00D05DF3"/>
    <w:rsid w:val="00D0615D"/>
    <w:rsid w:val="00D064E0"/>
    <w:rsid w:val="00D06BB3"/>
    <w:rsid w:val="00D1106F"/>
    <w:rsid w:val="00D1129A"/>
    <w:rsid w:val="00D115A8"/>
    <w:rsid w:val="00D1189C"/>
    <w:rsid w:val="00D11B32"/>
    <w:rsid w:val="00D1294B"/>
    <w:rsid w:val="00D132F0"/>
    <w:rsid w:val="00D17DDE"/>
    <w:rsid w:val="00D2749B"/>
    <w:rsid w:val="00D30AFF"/>
    <w:rsid w:val="00D30B53"/>
    <w:rsid w:val="00D310FA"/>
    <w:rsid w:val="00D337CC"/>
    <w:rsid w:val="00D34A8E"/>
    <w:rsid w:val="00D357BB"/>
    <w:rsid w:val="00D3787F"/>
    <w:rsid w:val="00D405C9"/>
    <w:rsid w:val="00D4202B"/>
    <w:rsid w:val="00D43731"/>
    <w:rsid w:val="00D438A5"/>
    <w:rsid w:val="00D460E9"/>
    <w:rsid w:val="00D472A5"/>
    <w:rsid w:val="00D47E6F"/>
    <w:rsid w:val="00D47EE7"/>
    <w:rsid w:val="00D501A2"/>
    <w:rsid w:val="00D50435"/>
    <w:rsid w:val="00D52838"/>
    <w:rsid w:val="00D5284E"/>
    <w:rsid w:val="00D52B83"/>
    <w:rsid w:val="00D52D09"/>
    <w:rsid w:val="00D53370"/>
    <w:rsid w:val="00D533F3"/>
    <w:rsid w:val="00D551C3"/>
    <w:rsid w:val="00D55838"/>
    <w:rsid w:val="00D55F15"/>
    <w:rsid w:val="00D55FAE"/>
    <w:rsid w:val="00D57C99"/>
    <w:rsid w:val="00D608E4"/>
    <w:rsid w:val="00D62385"/>
    <w:rsid w:val="00D62638"/>
    <w:rsid w:val="00D626B8"/>
    <w:rsid w:val="00D63531"/>
    <w:rsid w:val="00D63754"/>
    <w:rsid w:val="00D65A6C"/>
    <w:rsid w:val="00D66620"/>
    <w:rsid w:val="00D67E31"/>
    <w:rsid w:val="00D7003E"/>
    <w:rsid w:val="00D70D3D"/>
    <w:rsid w:val="00D72A9F"/>
    <w:rsid w:val="00D72D11"/>
    <w:rsid w:val="00D7310D"/>
    <w:rsid w:val="00D74D14"/>
    <w:rsid w:val="00D74D96"/>
    <w:rsid w:val="00D868DD"/>
    <w:rsid w:val="00D8705C"/>
    <w:rsid w:val="00D876E2"/>
    <w:rsid w:val="00D92944"/>
    <w:rsid w:val="00D93414"/>
    <w:rsid w:val="00D935D3"/>
    <w:rsid w:val="00D936CB"/>
    <w:rsid w:val="00D937EA"/>
    <w:rsid w:val="00D96271"/>
    <w:rsid w:val="00DA17A0"/>
    <w:rsid w:val="00DA1D4C"/>
    <w:rsid w:val="00DA2727"/>
    <w:rsid w:val="00DA3FE2"/>
    <w:rsid w:val="00DA493F"/>
    <w:rsid w:val="00DA5885"/>
    <w:rsid w:val="00DA6BB9"/>
    <w:rsid w:val="00DA72C7"/>
    <w:rsid w:val="00DB124F"/>
    <w:rsid w:val="00DB3909"/>
    <w:rsid w:val="00DB3EDA"/>
    <w:rsid w:val="00DB47E4"/>
    <w:rsid w:val="00DB4FD9"/>
    <w:rsid w:val="00DB5CF3"/>
    <w:rsid w:val="00DB5D88"/>
    <w:rsid w:val="00DC06E2"/>
    <w:rsid w:val="00DC486B"/>
    <w:rsid w:val="00DC7B23"/>
    <w:rsid w:val="00DD0BB6"/>
    <w:rsid w:val="00DD3BE6"/>
    <w:rsid w:val="00DD4743"/>
    <w:rsid w:val="00DD7D14"/>
    <w:rsid w:val="00DE0B6A"/>
    <w:rsid w:val="00DE1268"/>
    <w:rsid w:val="00DE17F2"/>
    <w:rsid w:val="00DE3206"/>
    <w:rsid w:val="00DE600D"/>
    <w:rsid w:val="00DE64D3"/>
    <w:rsid w:val="00DF23FD"/>
    <w:rsid w:val="00DF43FE"/>
    <w:rsid w:val="00DF6034"/>
    <w:rsid w:val="00E00342"/>
    <w:rsid w:val="00E010D2"/>
    <w:rsid w:val="00E06800"/>
    <w:rsid w:val="00E06B7E"/>
    <w:rsid w:val="00E06E9B"/>
    <w:rsid w:val="00E07540"/>
    <w:rsid w:val="00E101E1"/>
    <w:rsid w:val="00E104D2"/>
    <w:rsid w:val="00E12D98"/>
    <w:rsid w:val="00E14C0E"/>
    <w:rsid w:val="00E15DFA"/>
    <w:rsid w:val="00E17C46"/>
    <w:rsid w:val="00E217E3"/>
    <w:rsid w:val="00E21FDD"/>
    <w:rsid w:val="00E249DA"/>
    <w:rsid w:val="00E250F5"/>
    <w:rsid w:val="00E26681"/>
    <w:rsid w:val="00E300E2"/>
    <w:rsid w:val="00E373D5"/>
    <w:rsid w:val="00E37EF7"/>
    <w:rsid w:val="00E4383C"/>
    <w:rsid w:val="00E45A4A"/>
    <w:rsid w:val="00E46BA9"/>
    <w:rsid w:val="00E46DB8"/>
    <w:rsid w:val="00E46F92"/>
    <w:rsid w:val="00E510F7"/>
    <w:rsid w:val="00E51C61"/>
    <w:rsid w:val="00E52A08"/>
    <w:rsid w:val="00E52C6B"/>
    <w:rsid w:val="00E55CB6"/>
    <w:rsid w:val="00E568E4"/>
    <w:rsid w:val="00E60239"/>
    <w:rsid w:val="00E62150"/>
    <w:rsid w:val="00E62EC4"/>
    <w:rsid w:val="00E644BF"/>
    <w:rsid w:val="00E67C37"/>
    <w:rsid w:val="00E70556"/>
    <w:rsid w:val="00E727F7"/>
    <w:rsid w:val="00E74D74"/>
    <w:rsid w:val="00E752EF"/>
    <w:rsid w:val="00E75560"/>
    <w:rsid w:val="00E80CCE"/>
    <w:rsid w:val="00E82CEE"/>
    <w:rsid w:val="00E85249"/>
    <w:rsid w:val="00E85489"/>
    <w:rsid w:val="00E872F8"/>
    <w:rsid w:val="00E87834"/>
    <w:rsid w:val="00E90255"/>
    <w:rsid w:val="00E9066F"/>
    <w:rsid w:val="00E91011"/>
    <w:rsid w:val="00E93AD1"/>
    <w:rsid w:val="00E94E0A"/>
    <w:rsid w:val="00E95E96"/>
    <w:rsid w:val="00E96C54"/>
    <w:rsid w:val="00EA04F5"/>
    <w:rsid w:val="00EA3227"/>
    <w:rsid w:val="00EA334B"/>
    <w:rsid w:val="00EA48DA"/>
    <w:rsid w:val="00EB0497"/>
    <w:rsid w:val="00EB160B"/>
    <w:rsid w:val="00EB1D5D"/>
    <w:rsid w:val="00EB2746"/>
    <w:rsid w:val="00EB2E38"/>
    <w:rsid w:val="00EB4100"/>
    <w:rsid w:val="00EB536B"/>
    <w:rsid w:val="00EB5397"/>
    <w:rsid w:val="00EB66F1"/>
    <w:rsid w:val="00EC083A"/>
    <w:rsid w:val="00EC439F"/>
    <w:rsid w:val="00EC46C5"/>
    <w:rsid w:val="00EC6A5D"/>
    <w:rsid w:val="00EC73EA"/>
    <w:rsid w:val="00ED622D"/>
    <w:rsid w:val="00EE063E"/>
    <w:rsid w:val="00EE1EAA"/>
    <w:rsid w:val="00EE4F7E"/>
    <w:rsid w:val="00EE5B35"/>
    <w:rsid w:val="00EE5EFE"/>
    <w:rsid w:val="00EF21D5"/>
    <w:rsid w:val="00EF306B"/>
    <w:rsid w:val="00EF3599"/>
    <w:rsid w:val="00F002C5"/>
    <w:rsid w:val="00F01211"/>
    <w:rsid w:val="00F02325"/>
    <w:rsid w:val="00F0232A"/>
    <w:rsid w:val="00F02622"/>
    <w:rsid w:val="00F02EB4"/>
    <w:rsid w:val="00F04B43"/>
    <w:rsid w:val="00F07494"/>
    <w:rsid w:val="00F11E71"/>
    <w:rsid w:val="00F1229B"/>
    <w:rsid w:val="00F127B3"/>
    <w:rsid w:val="00F1404F"/>
    <w:rsid w:val="00F14678"/>
    <w:rsid w:val="00F14CBC"/>
    <w:rsid w:val="00F15398"/>
    <w:rsid w:val="00F157C5"/>
    <w:rsid w:val="00F16187"/>
    <w:rsid w:val="00F16D23"/>
    <w:rsid w:val="00F259B6"/>
    <w:rsid w:val="00F2731A"/>
    <w:rsid w:val="00F27B79"/>
    <w:rsid w:val="00F27BE3"/>
    <w:rsid w:val="00F30D3F"/>
    <w:rsid w:val="00F3442E"/>
    <w:rsid w:val="00F361B0"/>
    <w:rsid w:val="00F3BEE7"/>
    <w:rsid w:val="00F415C7"/>
    <w:rsid w:val="00F420F3"/>
    <w:rsid w:val="00F42EA6"/>
    <w:rsid w:val="00F50322"/>
    <w:rsid w:val="00F51E59"/>
    <w:rsid w:val="00F52686"/>
    <w:rsid w:val="00F54670"/>
    <w:rsid w:val="00F5486B"/>
    <w:rsid w:val="00F55F6C"/>
    <w:rsid w:val="00F57951"/>
    <w:rsid w:val="00F61341"/>
    <w:rsid w:val="00F62212"/>
    <w:rsid w:val="00F63973"/>
    <w:rsid w:val="00F6434D"/>
    <w:rsid w:val="00F64C82"/>
    <w:rsid w:val="00F71377"/>
    <w:rsid w:val="00F71C6E"/>
    <w:rsid w:val="00F7309F"/>
    <w:rsid w:val="00F744F7"/>
    <w:rsid w:val="00F75875"/>
    <w:rsid w:val="00F8012B"/>
    <w:rsid w:val="00F80EC8"/>
    <w:rsid w:val="00F80FD5"/>
    <w:rsid w:val="00F8117F"/>
    <w:rsid w:val="00F811BB"/>
    <w:rsid w:val="00F8520D"/>
    <w:rsid w:val="00F85B3C"/>
    <w:rsid w:val="00F861FD"/>
    <w:rsid w:val="00F910FE"/>
    <w:rsid w:val="00F91736"/>
    <w:rsid w:val="00F91769"/>
    <w:rsid w:val="00F91C19"/>
    <w:rsid w:val="00F92DC6"/>
    <w:rsid w:val="00F95AF2"/>
    <w:rsid w:val="00F9FC7E"/>
    <w:rsid w:val="00FA03D6"/>
    <w:rsid w:val="00FA0913"/>
    <w:rsid w:val="00FA0C0A"/>
    <w:rsid w:val="00FA1B4F"/>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198C"/>
    <w:rsid w:val="00FE3C3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7350">
      <w:bodyDiv w:val="1"/>
      <w:marLeft w:val="0"/>
      <w:marRight w:val="0"/>
      <w:marTop w:val="0"/>
      <w:marBottom w:val="0"/>
      <w:divBdr>
        <w:top w:val="none" w:sz="0" w:space="0" w:color="auto"/>
        <w:left w:val="none" w:sz="0" w:space="0" w:color="auto"/>
        <w:bottom w:val="none" w:sz="0" w:space="0" w:color="auto"/>
        <w:right w:val="none" w:sz="0" w:space="0" w:color="auto"/>
      </w:divBdr>
      <w:divsChild>
        <w:div w:id="568151915">
          <w:marLeft w:val="0"/>
          <w:marRight w:val="0"/>
          <w:marTop w:val="0"/>
          <w:marBottom w:val="0"/>
          <w:divBdr>
            <w:top w:val="none" w:sz="0" w:space="0" w:color="auto"/>
            <w:left w:val="none" w:sz="0" w:space="0" w:color="auto"/>
            <w:bottom w:val="none" w:sz="0" w:space="0" w:color="auto"/>
            <w:right w:val="none" w:sz="0" w:space="0" w:color="auto"/>
          </w:divBdr>
          <w:divsChild>
            <w:div w:id="15921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06471974">
      <w:bodyDiv w:val="1"/>
      <w:marLeft w:val="0"/>
      <w:marRight w:val="0"/>
      <w:marTop w:val="0"/>
      <w:marBottom w:val="0"/>
      <w:divBdr>
        <w:top w:val="none" w:sz="0" w:space="0" w:color="auto"/>
        <w:left w:val="none" w:sz="0" w:space="0" w:color="auto"/>
        <w:bottom w:val="none" w:sz="0" w:space="0" w:color="auto"/>
        <w:right w:val="none" w:sz="0" w:space="0" w:color="auto"/>
      </w:divBdr>
      <w:divsChild>
        <w:div w:id="642924125">
          <w:marLeft w:val="0"/>
          <w:marRight w:val="0"/>
          <w:marTop w:val="0"/>
          <w:marBottom w:val="0"/>
          <w:divBdr>
            <w:top w:val="none" w:sz="0" w:space="0" w:color="auto"/>
            <w:left w:val="none" w:sz="0" w:space="0" w:color="auto"/>
            <w:bottom w:val="none" w:sz="0" w:space="0" w:color="auto"/>
            <w:right w:val="none" w:sz="0" w:space="0" w:color="auto"/>
          </w:divBdr>
        </w:div>
      </w:divsChild>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25756403">
      <w:bodyDiv w:val="1"/>
      <w:marLeft w:val="0"/>
      <w:marRight w:val="0"/>
      <w:marTop w:val="0"/>
      <w:marBottom w:val="0"/>
      <w:divBdr>
        <w:top w:val="none" w:sz="0" w:space="0" w:color="auto"/>
        <w:left w:val="none" w:sz="0" w:space="0" w:color="auto"/>
        <w:bottom w:val="none" w:sz="0" w:space="0" w:color="auto"/>
        <w:right w:val="none" w:sz="0" w:space="0" w:color="auto"/>
      </w:divBdr>
      <w:divsChild>
        <w:div w:id="519511066">
          <w:marLeft w:val="0"/>
          <w:marRight w:val="0"/>
          <w:marTop w:val="0"/>
          <w:marBottom w:val="0"/>
          <w:divBdr>
            <w:top w:val="none" w:sz="0" w:space="0" w:color="auto"/>
            <w:left w:val="none" w:sz="0" w:space="0" w:color="auto"/>
            <w:bottom w:val="none" w:sz="0" w:space="0" w:color="auto"/>
            <w:right w:val="none" w:sz="0" w:space="0" w:color="auto"/>
          </w:divBdr>
        </w:div>
      </w:divsChild>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586578485">
      <w:bodyDiv w:val="1"/>
      <w:marLeft w:val="0"/>
      <w:marRight w:val="0"/>
      <w:marTop w:val="0"/>
      <w:marBottom w:val="0"/>
      <w:divBdr>
        <w:top w:val="none" w:sz="0" w:space="0" w:color="auto"/>
        <w:left w:val="none" w:sz="0" w:space="0" w:color="auto"/>
        <w:bottom w:val="none" w:sz="0" w:space="0" w:color="auto"/>
        <w:right w:val="none" w:sz="0" w:space="0" w:color="auto"/>
      </w:divBdr>
      <w:divsChild>
        <w:div w:id="132675330">
          <w:marLeft w:val="0"/>
          <w:marRight w:val="0"/>
          <w:marTop w:val="0"/>
          <w:marBottom w:val="0"/>
          <w:divBdr>
            <w:top w:val="none" w:sz="0" w:space="0" w:color="auto"/>
            <w:left w:val="none" w:sz="0" w:space="0" w:color="auto"/>
            <w:bottom w:val="none" w:sz="0" w:space="0" w:color="auto"/>
            <w:right w:val="none" w:sz="0" w:space="0" w:color="auto"/>
          </w:divBdr>
          <w:divsChild>
            <w:div w:id="8215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0531">
      <w:bodyDiv w:val="1"/>
      <w:marLeft w:val="0"/>
      <w:marRight w:val="0"/>
      <w:marTop w:val="0"/>
      <w:marBottom w:val="0"/>
      <w:divBdr>
        <w:top w:val="none" w:sz="0" w:space="0" w:color="auto"/>
        <w:left w:val="none" w:sz="0" w:space="0" w:color="auto"/>
        <w:bottom w:val="none" w:sz="0" w:space="0" w:color="auto"/>
        <w:right w:val="none" w:sz="0" w:space="0" w:color="auto"/>
      </w:divBdr>
      <w:divsChild>
        <w:div w:id="374886509">
          <w:marLeft w:val="0"/>
          <w:marRight w:val="0"/>
          <w:marTop w:val="0"/>
          <w:marBottom w:val="0"/>
          <w:divBdr>
            <w:top w:val="none" w:sz="0" w:space="0" w:color="auto"/>
            <w:left w:val="none" w:sz="0" w:space="0" w:color="auto"/>
            <w:bottom w:val="none" w:sz="0" w:space="0" w:color="auto"/>
            <w:right w:val="none" w:sz="0" w:space="0" w:color="auto"/>
          </w:divBdr>
          <w:divsChild>
            <w:div w:id="5444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22445804">
      <w:bodyDiv w:val="1"/>
      <w:marLeft w:val="0"/>
      <w:marRight w:val="0"/>
      <w:marTop w:val="0"/>
      <w:marBottom w:val="0"/>
      <w:divBdr>
        <w:top w:val="none" w:sz="0" w:space="0" w:color="auto"/>
        <w:left w:val="none" w:sz="0" w:space="0" w:color="auto"/>
        <w:bottom w:val="none" w:sz="0" w:space="0" w:color="auto"/>
        <w:right w:val="none" w:sz="0" w:space="0" w:color="auto"/>
      </w:divBdr>
      <w:divsChild>
        <w:div w:id="1373077094">
          <w:marLeft w:val="0"/>
          <w:marRight w:val="0"/>
          <w:marTop w:val="0"/>
          <w:marBottom w:val="0"/>
          <w:divBdr>
            <w:top w:val="none" w:sz="0" w:space="0" w:color="auto"/>
            <w:left w:val="none" w:sz="0" w:space="0" w:color="auto"/>
            <w:bottom w:val="none" w:sz="0" w:space="0" w:color="auto"/>
            <w:right w:val="none" w:sz="0" w:space="0" w:color="auto"/>
          </w:divBdr>
          <w:divsChild>
            <w:div w:id="10860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4362010">
      <w:bodyDiv w:val="1"/>
      <w:marLeft w:val="0"/>
      <w:marRight w:val="0"/>
      <w:marTop w:val="0"/>
      <w:marBottom w:val="0"/>
      <w:divBdr>
        <w:top w:val="none" w:sz="0" w:space="0" w:color="auto"/>
        <w:left w:val="none" w:sz="0" w:space="0" w:color="auto"/>
        <w:bottom w:val="none" w:sz="0" w:space="0" w:color="auto"/>
        <w:right w:val="none" w:sz="0" w:space="0" w:color="auto"/>
      </w:divBdr>
      <w:divsChild>
        <w:div w:id="1224953320">
          <w:marLeft w:val="0"/>
          <w:marRight w:val="0"/>
          <w:marTop w:val="0"/>
          <w:marBottom w:val="0"/>
          <w:divBdr>
            <w:top w:val="none" w:sz="0" w:space="0" w:color="auto"/>
            <w:left w:val="none" w:sz="0" w:space="0" w:color="auto"/>
            <w:bottom w:val="none" w:sz="0" w:space="0" w:color="auto"/>
            <w:right w:val="none" w:sz="0" w:space="0" w:color="auto"/>
          </w:divBdr>
          <w:divsChild>
            <w:div w:id="17843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529903491">
      <w:bodyDiv w:val="1"/>
      <w:marLeft w:val="0"/>
      <w:marRight w:val="0"/>
      <w:marTop w:val="0"/>
      <w:marBottom w:val="0"/>
      <w:divBdr>
        <w:top w:val="none" w:sz="0" w:space="0" w:color="auto"/>
        <w:left w:val="none" w:sz="0" w:space="0" w:color="auto"/>
        <w:bottom w:val="none" w:sz="0" w:space="0" w:color="auto"/>
        <w:right w:val="none" w:sz="0" w:space="0" w:color="auto"/>
      </w:divBdr>
      <w:divsChild>
        <w:div w:id="1691371555">
          <w:marLeft w:val="0"/>
          <w:marRight w:val="0"/>
          <w:marTop w:val="0"/>
          <w:marBottom w:val="0"/>
          <w:divBdr>
            <w:top w:val="none" w:sz="0" w:space="0" w:color="auto"/>
            <w:left w:val="none" w:sz="0" w:space="0" w:color="auto"/>
            <w:bottom w:val="none" w:sz="0" w:space="0" w:color="auto"/>
            <w:right w:val="none" w:sz="0" w:space="0" w:color="auto"/>
          </w:divBdr>
          <w:divsChild>
            <w:div w:id="18431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0902">
      <w:bodyDiv w:val="1"/>
      <w:marLeft w:val="0"/>
      <w:marRight w:val="0"/>
      <w:marTop w:val="0"/>
      <w:marBottom w:val="0"/>
      <w:divBdr>
        <w:top w:val="none" w:sz="0" w:space="0" w:color="auto"/>
        <w:left w:val="none" w:sz="0" w:space="0" w:color="auto"/>
        <w:bottom w:val="none" w:sz="0" w:space="0" w:color="auto"/>
        <w:right w:val="none" w:sz="0" w:space="0" w:color="auto"/>
      </w:divBdr>
      <w:divsChild>
        <w:div w:id="1395279394">
          <w:marLeft w:val="0"/>
          <w:marRight w:val="0"/>
          <w:marTop w:val="0"/>
          <w:marBottom w:val="0"/>
          <w:divBdr>
            <w:top w:val="none" w:sz="0" w:space="0" w:color="auto"/>
            <w:left w:val="none" w:sz="0" w:space="0" w:color="auto"/>
            <w:bottom w:val="none" w:sz="0" w:space="0" w:color="auto"/>
            <w:right w:val="none" w:sz="0" w:space="0" w:color="auto"/>
          </w:divBdr>
        </w:div>
      </w:divsChild>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664774200">
      <w:bodyDiv w:val="1"/>
      <w:marLeft w:val="0"/>
      <w:marRight w:val="0"/>
      <w:marTop w:val="0"/>
      <w:marBottom w:val="0"/>
      <w:divBdr>
        <w:top w:val="none" w:sz="0" w:space="0" w:color="auto"/>
        <w:left w:val="none" w:sz="0" w:space="0" w:color="auto"/>
        <w:bottom w:val="none" w:sz="0" w:space="0" w:color="auto"/>
        <w:right w:val="none" w:sz="0" w:space="0" w:color="auto"/>
      </w:divBdr>
      <w:divsChild>
        <w:div w:id="222570174">
          <w:marLeft w:val="0"/>
          <w:marRight w:val="0"/>
          <w:marTop w:val="0"/>
          <w:marBottom w:val="0"/>
          <w:divBdr>
            <w:top w:val="none" w:sz="0" w:space="0" w:color="auto"/>
            <w:left w:val="none" w:sz="0" w:space="0" w:color="auto"/>
            <w:bottom w:val="none" w:sz="0" w:space="0" w:color="auto"/>
            <w:right w:val="none" w:sz="0" w:space="0" w:color="auto"/>
          </w:divBdr>
          <w:divsChild>
            <w:div w:id="1283268508">
              <w:marLeft w:val="0"/>
              <w:marRight w:val="0"/>
              <w:marTop w:val="0"/>
              <w:marBottom w:val="0"/>
              <w:divBdr>
                <w:top w:val="none" w:sz="0" w:space="0" w:color="auto"/>
                <w:left w:val="none" w:sz="0" w:space="0" w:color="auto"/>
                <w:bottom w:val="none" w:sz="0" w:space="0" w:color="auto"/>
                <w:right w:val="none" w:sz="0" w:space="0" w:color="auto"/>
              </w:divBdr>
            </w:div>
            <w:div w:id="9241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00689922">
      <w:bodyDiv w:val="1"/>
      <w:marLeft w:val="0"/>
      <w:marRight w:val="0"/>
      <w:marTop w:val="0"/>
      <w:marBottom w:val="0"/>
      <w:divBdr>
        <w:top w:val="none" w:sz="0" w:space="0" w:color="auto"/>
        <w:left w:val="none" w:sz="0" w:space="0" w:color="auto"/>
        <w:bottom w:val="none" w:sz="0" w:space="0" w:color="auto"/>
        <w:right w:val="none" w:sz="0" w:space="0" w:color="auto"/>
      </w:divBdr>
      <w:divsChild>
        <w:div w:id="828865205">
          <w:marLeft w:val="0"/>
          <w:marRight w:val="0"/>
          <w:marTop w:val="0"/>
          <w:marBottom w:val="0"/>
          <w:divBdr>
            <w:top w:val="none" w:sz="0" w:space="0" w:color="auto"/>
            <w:left w:val="none" w:sz="0" w:space="0" w:color="auto"/>
            <w:bottom w:val="none" w:sz="0" w:space="0" w:color="auto"/>
            <w:right w:val="none" w:sz="0" w:space="0" w:color="auto"/>
          </w:divBdr>
          <w:divsChild>
            <w:div w:id="1877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74691883">
      <w:bodyDiv w:val="1"/>
      <w:marLeft w:val="0"/>
      <w:marRight w:val="0"/>
      <w:marTop w:val="0"/>
      <w:marBottom w:val="0"/>
      <w:divBdr>
        <w:top w:val="none" w:sz="0" w:space="0" w:color="auto"/>
        <w:left w:val="none" w:sz="0" w:space="0" w:color="auto"/>
        <w:bottom w:val="none" w:sz="0" w:space="0" w:color="auto"/>
        <w:right w:val="none" w:sz="0" w:space="0" w:color="auto"/>
      </w:divBdr>
      <w:divsChild>
        <w:div w:id="1635285245">
          <w:marLeft w:val="0"/>
          <w:marRight w:val="0"/>
          <w:marTop w:val="0"/>
          <w:marBottom w:val="0"/>
          <w:divBdr>
            <w:top w:val="none" w:sz="0" w:space="0" w:color="auto"/>
            <w:left w:val="none" w:sz="0" w:space="0" w:color="auto"/>
            <w:bottom w:val="none" w:sz="0" w:space="0" w:color="auto"/>
            <w:right w:val="none" w:sz="0" w:space="0" w:color="auto"/>
          </w:divBdr>
        </w:div>
      </w:divsChild>
    </w:div>
    <w:div w:id="2088263225">
      <w:bodyDiv w:val="1"/>
      <w:marLeft w:val="0"/>
      <w:marRight w:val="0"/>
      <w:marTop w:val="0"/>
      <w:marBottom w:val="0"/>
      <w:divBdr>
        <w:top w:val="none" w:sz="0" w:space="0" w:color="auto"/>
        <w:left w:val="none" w:sz="0" w:space="0" w:color="auto"/>
        <w:bottom w:val="none" w:sz="0" w:space="0" w:color="auto"/>
        <w:right w:val="none" w:sz="0" w:space="0" w:color="auto"/>
      </w:divBdr>
      <w:divsChild>
        <w:div w:id="2126192069">
          <w:marLeft w:val="0"/>
          <w:marRight w:val="0"/>
          <w:marTop w:val="0"/>
          <w:marBottom w:val="0"/>
          <w:divBdr>
            <w:top w:val="none" w:sz="0" w:space="0" w:color="auto"/>
            <w:left w:val="none" w:sz="0" w:space="0" w:color="auto"/>
            <w:bottom w:val="none" w:sz="0" w:space="0" w:color="auto"/>
            <w:right w:val="none" w:sz="0" w:space="0" w:color="auto"/>
          </w:divBdr>
          <w:divsChild>
            <w:div w:id="19401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pishop.us/product/raspberry-pi-pico-w-with-pre-soldered-headers/" TargetMode="External"/><Relationship Id="rId1" Type="http://schemas.openxmlformats.org/officeDocument/2006/relationships/hyperlink" Target="https://www.youtube.com/watch?v=oYHjxBEWeb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microsoft.com/office/2018/08/relationships/commentsExtensible" Target="commentsExtensible.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4.jpeg"/><Relationship Id="rId84" Type="http://schemas.openxmlformats.org/officeDocument/2006/relationships/image" Target="media/image59.jpg"/><Relationship Id="rId89" Type="http://schemas.openxmlformats.org/officeDocument/2006/relationships/hyperlink" Target="https://github.com/sparks-baird/self-driving-lab-demo" TargetMode="External"/><Relationship Id="rId16" Type="http://schemas.openxmlformats.org/officeDocument/2006/relationships/hyperlink" Target="https://github.com/sparks-baird/self-driving-lab-demo/issues/76" TargetMode="External"/><Relationship Id="rId11" Type="http://schemas.openxmlformats.org/officeDocument/2006/relationships/image" Target="media/image1.png"/><Relationship Id="rId32" Type="http://schemas.openxmlformats.org/officeDocument/2006/relationships/image" Target="media/image13.jpg"/><Relationship Id="rId37" Type="http://schemas.openxmlformats.org/officeDocument/2006/relationships/image" Target="media/image18.jpe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9.jpg"/><Relationship Id="rId79" Type="http://schemas.openxmlformats.org/officeDocument/2006/relationships/image" Target="media/image54.png"/><Relationship Id="rId5" Type="http://schemas.openxmlformats.org/officeDocument/2006/relationships/numbering" Target="numbering.xml"/><Relationship Id="rId90" Type="http://schemas.openxmlformats.org/officeDocument/2006/relationships/hyperlink" Target="https://doi.org/10.1016/j.matt.2022.11.007" TargetMode="External"/><Relationship Id="rId95" Type="http://schemas.openxmlformats.org/officeDocument/2006/relationships/theme" Target="theme/theme1.xml"/><Relationship Id="rId22" Type="http://schemas.openxmlformats.org/officeDocument/2006/relationships/image" Target="media/image4.jpeg"/><Relationship Id="rId27" Type="http://schemas.openxmlformats.org/officeDocument/2006/relationships/image" Target="media/image9.jpeg"/><Relationship Id="rId43" Type="http://schemas.openxmlformats.org/officeDocument/2006/relationships/image" Target="media/image23.jpg"/><Relationship Id="rId48" Type="http://schemas.openxmlformats.org/officeDocument/2006/relationships/image" Target="media/image27.jpg"/><Relationship Id="rId64" Type="http://schemas.openxmlformats.org/officeDocument/2006/relationships/image" Target="media/image41.jpg"/><Relationship Id="rId69" Type="http://schemas.openxmlformats.org/officeDocument/2006/relationships/image" Target="media/image45.jp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hyperlink" Target="https://github.com/sparks-baird/self-driving-lab-demo/blob/main/notebooks/README.md" TargetMode="External"/><Relationship Id="rId80" Type="http://schemas.openxmlformats.org/officeDocument/2006/relationships/image" Target="media/image55.jpg"/><Relationship Id="rId85" Type="http://schemas.openxmlformats.org/officeDocument/2006/relationships/hyperlink" Target="https://github.com/cjekel/similarity_measures"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amazon.com/dp/B01FG9IRM2?ref_=cm_sw_r_cp_ud_dp_TV8WBR44GZVJ3544KA1X" TargetMode="External"/><Relationship Id="rId17" Type="http://schemas.openxmlformats.org/officeDocument/2006/relationships/hyperlink" Target="https://github.com/sparks-baird/self-driving-lab-demo/discussions/83" TargetMode="External"/><Relationship Id="rId25" Type="http://schemas.openxmlformats.org/officeDocument/2006/relationships/image" Target="media/image7.jpg"/><Relationship Id="rId33" Type="http://schemas.openxmlformats.org/officeDocument/2006/relationships/image" Target="media/image14.jpeg"/><Relationship Id="rId38" Type="http://schemas.openxmlformats.org/officeDocument/2006/relationships/image" Target="media/image19.jpg"/><Relationship Id="rId46" Type="http://schemas.openxmlformats.org/officeDocument/2006/relationships/image" Target="media/image25.jpg"/><Relationship Id="rId59" Type="http://schemas.openxmlformats.org/officeDocument/2006/relationships/image" Target="media/image37.jpg"/><Relationship Id="rId67" Type="http://schemas.openxmlformats.org/officeDocument/2006/relationships/image" Target="media/image43.jpg"/><Relationship Id="rId20" Type="http://schemas.microsoft.com/office/2016/09/relationships/commentsIds" Target="commentsIds.xml"/><Relationship Id="rId41" Type="http://schemas.openxmlformats.org/officeDocument/2006/relationships/image" Target="media/image21.jpg"/><Relationship Id="rId54" Type="http://schemas.openxmlformats.org/officeDocument/2006/relationships/image" Target="media/image33.jpg"/><Relationship Id="rId62" Type="http://schemas.openxmlformats.org/officeDocument/2006/relationships/image" Target="media/image39.jpg"/><Relationship Id="rId70" Type="http://schemas.openxmlformats.org/officeDocument/2006/relationships/image" Target="media/image46.jpe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hyperlink" Target="https://github.com/sparks-baird/self-driving-lab-demo/issues" TargetMode="External"/><Relationship Id="rId91" Type="http://schemas.openxmlformats.org/officeDocument/2006/relationships/hyperlink" Target="https://doi.org/10.1016/j.matt.2022.05.035"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5.jpg"/><Relationship Id="rId28" Type="http://schemas.openxmlformats.org/officeDocument/2006/relationships/image" Target="media/image10.jpeg"/><Relationship Id="rId36" Type="http://schemas.openxmlformats.org/officeDocument/2006/relationships/image" Target="media/image17.jpg"/><Relationship Id="rId49" Type="http://schemas.openxmlformats.org/officeDocument/2006/relationships/image" Target="media/image28.png"/><Relationship Id="rId57" Type="http://schemas.openxmlformats.org/officeDocument/2006/relationships/image" Target="media/image35.jpg"/><Relationship Id="rId10" Type="http://schemas.openxmlformats.org/officeDocument/2006/relationships/endnotes" Target="endnotes.xml"/><Relationship Id="rId31" Type="http://schemas.openxmlformats.org/officeDocument/2006/relationships/image" Target="media/image12.jpeg"/><Relationship Id="rId44" Type="http://schemas.openxmlformats.org/officeDocument/2006/relationships/hyperlink" Target="https://www.mongodb.com/cloud/atlas/register" TargetMode="External"/><Relationship Id="rId52" Type="http://schemas.openxmlformats.org/officeDocument/2006/relationships/image" Target="media/image31.jpg"/><Relationship Id="rId60" Type="http://schemas.openxmlformats.org/officeDocument/2006/relationships/hyperlink" Target="https://github.com/sparks-baird/self-driving-lab-demo/blob/v0.7.3/notebooks/7.2.1-hivemq-openssl-certificate.ipynb" TargetMode="External"/><Relationship Id="rId65" Type="http://schemas.openxmlformats.org/officeDocument/2006/relationships/hyperlink" Target="https://colab.research.google.com/github/sparks-baird/self-driving-lab-demo/blob/main/notebooks/4.2-paho-mqtt-colab-sdl-demo-test.ipynb" TargetMode="External"/><Relationship Id="rId73" Type="http://schemas.openxmlformats.org/officeDocument/2006/relationships/image" Target="media/image48.png"/><Relationship Id="rId78" Type="http://schemas.openxmlformats.org/officeDocument/2006/relationships/image" Target="media/image53.jpg"/><Relationship Id="rId81" Type="http://schemas.openxmlformats.org/officeDocument/2006/relationships/image" Target="media/image56.png"/><Relationship Id="rId86" Type="http://schemas.openxmlformats.org/officeDocument/2006/relationships/hyperlink" Target="https://github.com/sparks-baird/self-driving-lab-demo/issues"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adafruit.com/wishlists/553992" TargetMode="External"/><Relationship Id="rId18" Type="http://schemas.openxmlformats.org/officeDocument/2006/relationships/comments" Target="comments.xml"/><Relationship Id="rId39" Type="http://schemas.openxmlformats.org/officeDocument/2006/relationships/hyperlink" Target="https://github.com/sparks-baird/self-driving-lab-demo/releases/latest" TargetMode="External"/><Relationship Id="rId34" Type="http://schemas.openxmlformats.org/officeDocument/2006/relationships/image" Target="media/image15.jpg"/><Relationship Id="rId50" Type="http://schemas.openxmlformats.org/officeDocument/2006/relationships/image" Target="media/image29.jpg"/><Relationship Id="rId55" Type="http://schemas.openxmlformats.org/officeDocument/2006/relationships/hyperlink" Target="https://www.hivemq.com/mqtt-cloud-broker/" TargetMode="External"/><Relationship Id="rId76" Type="http://schemas.openxmlformats.org/officeDocument/2006/relationships/image" Target="media/image51.jpg"/><Relationship Id="rId7" Type="http://schemas.openxmlformats.org/officeDocument/2006/relationships/settings" Target="settings.xml"/><Relationship Id="rId71" Type="http://schemas.openxmlformats.org/officeDocument/2006/relationships/image" Target="media/image47.jp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jpeg"/><Relationship Id="rId40" Type="http://schemas.openxmlformats.org/officeDocument/2006/relationships/image" Target="media/image20.jpeg"/><Relationship Id="rId45" Type="http://schemas.openxmlformats.org/officeDocument/2006/relationships/image" Target="media/image24.png"/><Relationship Id="rId66" Type="http://schemas.openxmlformats.org/officeDocument/2006/relationships/image" Target="media/image42.jpeg"/><Relationship Id="rId87" Type="http://schemas.openxmlformats.org/officeDocument/2006/relationships/hyperlink" Target="https://github.com/sparks-baird/self-driving-lab-demo/discussions" TargetMode="External"/><Relationship Id="rId61" Type="http://schemas.openxmlformats.org/officeDocument/2006/relationships/image" Target="media/image38.jpeg"/><Relationship Id="rId82" Type="http://schemas.openxmlformats.org/officeDocument/2006/relationships/image" Target="media/image57.jpg"/><Relationship Id="rId19" Type="http://schemas.microsoft.com/office/2011/relationships/commentsExtended" Target="commentsExtended.xml"/><Relationship Id="rId14" Type="http://schemas.openxmlformats.org/officeDocument/2006/relationships/image" Target="media/image2.png"/><Relationship Id="rId30" Type="http://schemas.openxmlformats.org/officeDocument/2006/relationships/hyperlink" Target="https://thonny.org/" TargetMode="External"/><Relationship Id="rId35" Type="http://schemas.openxmlformats.org/officeDocument/2006/relationships/image" Target="media/image16.jpeg"/><Relationship Id="rId56" Type="http://schemas.openxmlformats.org/officeDocument/2006/relationships/image" Target="media/image34.png"/><Relationship Id="rId7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60.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haredWithUsers xmlns="29c108f0-c688-4d75-95ff-212ac3a7ece1">
      <UserInfo>
        <DisplayName>Yow, Sara (ELS-CMA)</DisplayName>
        <AccountId>14</AccountId>
        <AccountType/>
      </UserInfo>
      <UserInfo>
        <DisplayName>Giles, Jennie E. (ELS-CMA)</DisplayName>
        <AccountId>15</AccountId>
        <AccountType/>
      </UserInfo>
    </SharedWithUsers>
    <_activity xmlns="e1a2a908-dc75-4c33-8042-1ee3696f7e9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4381EC93E695C41B67E163C96FB0C81" ma:contentTypeVersion="8" ma:contentTypeDescription="Create a new document." ma:contentTypeScope="" ma:versionID="6f533e8aea14a50f6a4b51827666f9e9">
  <xsd:schema xmlns:xsd="http://www.w3.org/2001/XMLSchema" xmlns:xs="http://www.w3.org/2001/XMLSchema" xmlns:p="http://schemas.microsoft.com/office/2006/metadata/properties" xmlns:ns3="e1a2a908-dc75-4c33-8042-1ee3696f7e9b" xmlns:ns4="29c108f0-c688-4d75-95ff-212ac3a7ece1" targetNamespace="http://schemas.microsoft.com/office/2006/metadata/properties" ma:root="true" ma:fieldsID="8e38ad59bf9059867f84144cd954a504" ns3:_="" ns4:_="">
    <xsd:import namespace="e1a2a908-dc75-4c33-8042-1ee3696f7e9b"/>
    <xsd:import namespace="29c108f0-c688-4d75-95ff-212ac3a7ece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a2a908-dc75-4c33-8042-1ee3696f7e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9c108f0-c688-4d75-95ff-212ac3a7ece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2.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29c108f0-c688-4d75-95ff-212ac3a7ece1"/>
    <ds:schemaRef ds:uri="e1a2a908-dc75-4c33-8042-1ee3696f7e9b"/>
  </ds:schemaRefs>
</ds:datastoreItem>
</file>

<file path=customXml/itemProps3.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4.xml><?xml version="1.0" encoding="utf-8"?>
<ds:datastoreItem xmlns:ds="http://schemas.openxmlformats.org/officeDocument/2006/customXml" ds:itemID="{B66E8812-8182-4F99-9B4D-52E5727A53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a2a908-dc75-4c33-8042-1ee3696f7e9b"/>
    <ds:schemaRef ds:uri="29c108f0-c688-4d75-95ff-212ac3a7ec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15</TotalTime>
  <Pages>25</Pages>
  <Words>5243</Words>
  <Characters>29891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35064</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2</cp:revision>
  <dcterms:created xsi:type="dcterms:W3CDTF">2023-03-20T16:21:00Z</dcterms:created>
  <dcterms:modified xsi:type="dcterms:W3CDTF">2023-03-20T16:21:00Z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0x010100F4381EC93E695C41B67E163C96FB0C81</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zotero-version="6.0.18"&gt;&lt;session id="rYr9wZ7d"/&gt;&lt;style id="" hasBibliography="0" bibliographyStyleHasBeenSet="0"/&gt;&lt;prefs/&gt;&lt;/data&gt;</vt:lpwstr>
  </property>
</Properties>
</file>